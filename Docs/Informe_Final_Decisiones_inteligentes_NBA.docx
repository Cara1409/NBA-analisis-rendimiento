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2B781C" w14:textId="586B2ECC" w:rsidR="00E37140" w:rsidRDefault="00E37140">
      <w:pPr>
        <w:keepNext/>
        <w:keepLines/>
        <w:pBdr>
          <w:top w:val="nil"/>
          <w:left w:val="nil"/>
          <w:bottom w:val="nil"/>
          <w:right w:val="nil"/>
          <w:between w:val="nil"/>
        </w:pBdr>
        <w:spacing w:before="240" w:after="0" w:line="259" w:lineRule="auto"/>
        <w:jc w:val="left"/>
        <w:rPr>
          <w:color w:val="0F4761"/>
          <w:sz w:val="32"/>
          <w:szCs w:val="32"/>
        </w:rPr>
      </w:pPr>
      <w:r>
        <w:rPr>
          <w:noProof/>
          <w:color w:val="0F4761"/>
          <w:sz w:val="32"/>
          <w:szCs w:val="32"/>
          <w:lang w:val="es-ES" w:eastAsia="es-ES"/>
        </w:rPr>
        <w:drawing>
          <wp:anchor distT="0" distB="0" distL="114300" distR="114300" simplePos="0" relativeHeight="251658240" behindDoc="1" locked="0" layoutInCell="1" allowOverlap="1" wp14:anchorId="22EF2E3D" wp14:editId="017B7B37">
            <wp:simplePos x="0" y="0"/>
            <wp:positionH relativeFrom="column">
              <wp:posOffset>-1406253</wp:posOffset>
            </wp:positionH>
            <wp:positionV relativeFrom="paragraph">
              <wp:posOffset>-1334316</wp:posOffset>
            </wp:positionV>
            <wp:extent cx="8350378" cy="10807872"/>
            <wp:effectExtent l="0" t="0" r="0" b="0"/>
            <wp:wrapNone/>
            <wp:docPr id="217985459"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5459" name="Imagen 1" descr="Imagen que contiene Logotipo&#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50378" cy="10807872"/>
                    </a:xfrm>
                    <a:prstGeom prst="rect">
                      <a:avLst/>
                    </a:prstGeom>
                  </pic:spPr>
                </pic:pic>
              </a:graphicData>
            </a:graphic>
            <wp14:sizeRelH relativeFrom="page">
              <wp14:pctWidth>0</wp14:pctWidth>
            </wp14:sizeRelH>
            <wp14:sizeRelV relativeFrom="page">
              <wp14:pctHeight>0</wp14:pctHeight>
            </wp14:sizeRelV>
          </wp:anchor>
        </w:drawing>
      </w:r>
    </w:p>
    <w:p w14:paraId="65BA1905" w14:textId="77777777" w:rsidR="00E37140" w:rsidRDefault="00E37140">
      <w:pPr>
        <w:rPr>
          <w:color w:val="0F4761"/>
          <w:sz w:val="32"/>
          <w:szCs w:val="32"/>
        </w:rPr>
      </w:pPr>
      <w:bookmarkStart w:id="0" w:name="_GoBack"/>
      <w:bookmarkEnd w:id="0"/>
      <w:r>
        <w:rPr>
          <w:color w:val="0F4761"/>
          <w:sz w:val="32"/>
          <w:szCs w:val="32"/>
        </w:rPr>
        <w:br w:type="page"/>
      </w:r>
    </w:p>
    <w:p w14:paraId="6D0D9EA8" w14:textId="3AABA3DD" w:rsidR="00F56E12" w:rsidRDefault="00037BB9">
      <w:pPr>
        <w:keepNext/>
        <w:keepLines/>
        <w:pBdr>
          <w:top w:val="nil"/>
          <w:left w:val="nil"/>
          <w:bottom w:val="nil"/>
          <w:right w:val="nil"/>
          <w:between w:val="nil"/>
        </w:pBdr>
        <w:spacing w:before="240" w:after="0" w:line="259" w:lineRule="auto"/>
        <w:jc w:val="left"/>
        <w:rPr>
          <w:color w:val="0F4761"/>
          <w:sz w:val="32"/>
          <w:szCs w:val="32"/>
        </w:rPr>
      </w:pPr>
      <w:r>
        <w:rPr>
          <w:color w:val="0F4761"/>
          <w:sz w:val="32"/>
          <w:szCs w:val="32"/>
        </w:rPr>
        <w:lastRenderedPageBreak/>
        <w:t>Contenido</w:t>
      </w:r>
    </w:p>
    <w:sdt>
      <w:sdtPr>
        <w:id w:val="828302618"/>
        <w:docPartObj>
          <w:docPartGallery w:val="Table of Contents"/>
          <w:docPartUnique/>
        </w:docPartObj>
      </w:sdtPr>
      <w:sdtEndPr/>
      <w:sdtContent>
        <w:p w14:paraId="3E8C7736"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r>
            <w:fldChar w:fldCharType="begin"/>
          </w:r>
          <w:r>
            <w:instrText xml:space="preserve"> TOC \h \u \z \t "Heading 1,1,Heading 2,2,Heading 3,3,"</w:instrText>
          </w:r>
          <w:r>
            <w:fldChar w:fldCharType="separate"/>
          </w:r>
          <w:hyperlink w:anchor="_heading=h.cuirqopg5ony">
            <w:r>
              <w:rPr>
                <w:color w:val="000000"/>
              </w:rPr>
              <w:t>Resumen</w:t>
            </w:r>
            <w:r>
              <w:rPr>
                <w:color w:val="000000"/>
              </w:rPr>
              <w:tab/>
              <w:t>3</w:t>
            </w:r>
          </w:hyperlink>
        </w:p>
        <w:p w14:paraId="2DC626EA"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hyperlink w:anchor="_heading=h.re3i8u8oorq">
            <w:r>
              <w:rPr>
                <w:color w:val="000000"/>
              </w:rPr>
              <w:t>Objetivo del proyecto</w:t>
            </w:r>
            <w:r>
              <w:rPr>
                <w:color w:val="000000"/>
              </w:rPr>
              <w:tab/>
              <w:t>4</w:t>
            </w:r>
          </w:hyperlink>
        </w:p>
        <w:p w14:paraId="25CF9FBF"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hyperlink w:anchor="_heading=h.280lbvy03koa">
            <w:r>
              <w:rPr>
                <w:color w:val="000000"/>
              </w:rPr>
              <w:t xml:space="preserve">Datos y </w:t>
            </w:r>
            <w:r>
              <w:rPr>
                <w:color w:val="000000"/>
              </w:rPr>
              <w:t>metodología</w:t>
            </w:r>
            <w:r>
              <w:rPr>
                <w:color w:val="000000"/>
              </w:rPr>
              <w:tab/>
              <w:t>4</w:t>
            </w:r>
          </w:hyperlink>
        </w:p>
        <w:p w14:paraId="293039D4"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ykg5pm43a6yy">
            <w:r>
              <w:rPr>
                <w:color w:val="000000"/>
              </w:rPr>
              <w:t>Origen de los datos</w:t>
            </w:r>
            <w:r>
              <w:rPr>
                <w:color w:val="000000"/>
              </w:rPr>
              <w:tab/>
              <w:t>4</w:t>
            </w:r>
          </w:hyperlink>
        </w:p>
        <w:p w14:paraId="3A2752E2"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lccshvvvonwo">
            <w:r>
              <w:rPr>
                <w:color w:val="000000"/>
              </w:rPr>
              <w:t>Archivos seleccionados</w:t>
            </w:r>
            <w:r>
              <w:rPr>
                <w:color w:val="000000"/>
              </w:rPr>
              <w:tab/>
              <w:t>5</w:t>
            </w:r>
          </w:hyperlink>
        </w:p>
        <w:p w14:paraId="11A36BEA"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91pb7b6boklo">
            <w:r>
              <w:rPr>
                <w:color w:val="000000"/>
              </w:rPr>
              <w:t>Limpieza y transformación</w:t>
            </w:r>
            <w:r>
              <w:rPr>
                <w:color w:val="000000"/>
              </w:rPr>
              <w:tab/>
              <w:t>5</w:t>
            </w:r>
          </w:hyperlink>
        </w:p>
        <w:p w14:paraId="456FB23F"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97nkynbadaei">
            <w:r>
              <w:rPr>
                <w:color w:val="000000"/>
              </w:rPr>
              <w:t>Tratamiento de valores faltantes</w:t>
            </w:r>
            <w:r>
              <w:rPr>
                <w:color w:val="000000"/>
              </w:rPr>
              <w:tab/>
              <w:t>5</w:t>
            </w:r>
          </w:hyperlink>
        </w:p>
        <w:p w14:paraId="6915E43D"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9mzlq5lr14jd">
            <w:r>
              <w:rPr>
                <w:color w:val="000000"/>
              </w:rPr>
              <w:t>Análisis estadístico</w:t>
            </w:r>
            <w:r>
              <w:rPr>
                <w:color w:val="000000"/>
              </w:rPr>
              <w:tab/>
              <w:t>5</w:t>
            </w:r>
          </w:hyperlink>
        </w:p>
        <w:p w14:paraId="07E1F1B3"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umsw7x56jl08">
            <w:r>
              <w:rPr>
                <w:color w:val="000000"/>
              </w:rPr>
              <w:t>Visualizaciones</w:t>
            </w:r>
            <w:r>
              <w:rPr>
                <w:color w:val="000000"/>
              </w:rPr>
              <w:tab/>
              <w:t>6</w:t>
            </w:r>
          </w:hyperlink>
        </w:p>
        <w:p w14:paraId="020204F9"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hyperlink w:anchor="_heading=h.pz3xvi3k4fs3">
            <w:r>
              <w:rPr>
                <w:color w:val="000000"/>
              </w:rPr>
              <w:t xml:space="preserve">Análisis exploratorio de </w:t>
            </w:r>
            <w:r>
              <w:rPr>
                <w:color w:val="000000"/>
              </w:rPr>
              <w:t>datos (EDA) e insights obtenidos</w:t>
            </w:r>
            <w:r>
              <w:rPr>
                <w:color w:val="000000"/>
              </w:rPr>
              <w:tab/>
              <w:t>7</w:t>
            </w:r>
          </w:hyperlink>
        </w:p>
        <w:p w14:paraId="228566A0"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n3793m6awmtq">
            <w:r>
              <w:rPr>
                <w:color w:val="000000"/>
              </w:rPr>
              <w:t>Contexto histórico de la liga</w:t>
            </w:r>
            <w:r>
              <w:rPr>
                <w:color w:val="000000"/>
              </w:rPr>
              <w:tab/>
              <w:t>7</w:t>
            </w:r>
          </w:hyperlink>
        </w:p>
        <w:p w14:paraId="72BEDB5F"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i5s4hixba2l3">
            <w:r>
              <w:rPr>
                <w:color w:val="000000"/>
              </w:rPr>
              <w:t>Evolución de la cantidad de jugadores por temporada</w:t>
            </w:r>
            <w:r>
              <w:rPr>
                <w:color w:val="000000"/>
              </w:rPr>
              <w:tab/>
              <w:t>8</w:t>
            </w:r>
          </w:hyperlink>
        </w:p>
        <w:p w14:paraId="1EF2B4CA"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uocde349q0lp">
            <w:r>
              <w:rPr>
                <w:color w:val="000000"/>
              </w:rPr>
              <w:t>Distribución general del rendimiento por jugador y temporada</w:t>
            </w:r>
            <w:r>
              <w:rPr>
                <w:color w:val="000000"/>
              </w:rPr>
              <w:tab/>
              <w:t>9</w:t>
            </w:r>
          </w:hyperlink>
        </w:p>
        <w:p w14:paraId="600E64CD"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9iaynywm1y14">
            <w:r>
              <w:rPr>
                <w:color w:val="000000"/>
              </w:rPr>
              <w:t>Top jugadores por eficiencia (Net Rating)</w:t>
            </w:r>
            <w:r>
              <w:rPr>
                <w:color w:val="000000"/>
              </w:rPr>
              <w:tab/>
              <w:t>10</w:t>
            </w:r>
          </w:hyperlink>
        </w:p>
        <w:p w14:paraId="233DE7E3"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xtlo8l2i57qw">
            <w:r>
              <w:rPr>
                <w:color w:val="000000"/>
              </w:rPr>
              <w:t>Tendencia Hi</w:t>
            </w:r>
            <w:r>
              <w:rPr>
                <w:color w:val="000000"/>
              </w:rPr>
              <w:t>stórica de eficiencia promedio</w:t>
            </w:r>
            <w:r>
              <w:rPr>
                <w:color w:val="000000"/>
              </w:rPr>
              <w:tab/>
              <w:t>11</w:t>
            </w:r>
          </w:hyperlink>
        </w:p>
        <w:p w14:paraId="18F5BA05"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adord3khpvac">
            <w:r>
              <w:rPr>
                <w:color w:val="000000"/>
              </w:rPr>
              <w:t>Correlación entre métricas de rendimiento</w:t>
            </w:r>
            <w:r>
              <w:rPr>
                <w:color w:val="000000"/>
              </w:rPr>
              <w:tab/>
              <w:t>12</w:t>
            </w:r>
          </w:hyperlink>
        </w:p>
        <w:p w14:paraId="25EE2164"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uyzc5l7brw1t">
            <w:r>
              <w:rPr>
                <w:color w:val="000000"/>
              </w:rPr>
              <w:t>Análisis de rendimiento colectivo</w:t>
            </w:r>
            <w:r>
              <w:rPr>
                <w:color w:val="000000"/>
              </w:rPr>
              <w:tab/>
              <w:t>13</w:t>
            </w:r>
          </w:hyperlink>
        </w:p>
        <w:p w14:paraId="3B83CF6C"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kc7t7uz3m5ge">
            <w:r>
              <w:rPr>
                <w:color w:val="000000"/>
              </w:rPr>
              <w:t>Di</w:t>
            </w:r>
            <w:r>
              <w:rPr>
                <w:color w:val="000000"/>
              </w:rPr>
              <w:t>stribución del puntaje global por temporada</w:t>
            </w:r>
            <w:r>
              <w:rPr>
                <w:color w:val="000000"/>
              </w:rPr>
              <w:tab/>
              <w:t>13</w:t>
            </w:r>
          </w:hyperlink>
        </w:p>
        <w:p w14:paraId="4AB930C2"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jvth8w1qesnk">
            <w:r>
              <w:rPr>
                <w:color w:val="000000"/>
              </w:rPr>
              <w:t>Evolución del percentil 10 (vara) por equipo</w:t>
            </w:r>
            <w:r>
              <w:rPr>
                <w:color w:val="000000"/>
              </w:rPr>
              <w:tab/>
              <w:t>14</w:t>
            </w:r>
          </w:hyperlink>
        </w:p>
        <w:p w14:paraId="3D906A1A"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hyperlink w:anchor="_heading=h.g5m20rv0kf4">
            <w:r>
              <w:rPr>
                <w:color w:val="000000"/>
              </w:rPr>
              <w:t>Indicadores y métricas creadas</w:t>
            </w:r>
            <w:r>
              <w:rPr>
                <w:color w:val="000000"/>
              </w:rPr>
              <w:tab/>
              <w:t>15</w:t>
            </w:r>
          </w:hyperlink>
        </w:p>
        <w:p w14:paraId="6843494D"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adzd5026c39c">
            <w:r>
              <w:rPr>
                <w:color w:val="000000"/>
              </w:rPr>
              <w:t>Rendimiento Más Óptimo (RMO)</w:t>
            </w:r>
            <w:r>
              <w:rPr>
                <w:color w:val="000000"/>
              </w:rPr>
              <w:tab/>
              <w:t>15</w:t>
            </w:r>
          </w:hyperlink>
        </w:p>
        <w:p w14:paraId="785FF15A"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az2y2gq8hyz8">
            <w:r>
              <w:rPr>
                <w:color w:val="000000"/>
              </w:rPr>
              <w:t>Clasificación de Jugadores según su rendimiento vs. RMO</w:t>
            </w:r>
            <w:r>
              <w:rPr>
                <w:color w:val="000000"/>
              </w:rPr>
              <w:tab/>
              <w:t>15</w:t>
            </w:r>
          </w:hyperlink>
        </w:p>
        <w:p w14:paraId="13BAF67F"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veynmb6a04hx">
            <w:r>
              <w:rPr>
                <w:color w:val="000000"/>
              </w:rPr>
              <w:t>Distribución de eficiencia con umbral RMO</w:t>
            </w:r>
            <w:r>
              <w:rPr>
                <w:color w:val="000000"/>
              </w:rPr>
              <w:tab/>
              <w:t>16</w:t>
            </w:r>
          </w:hyperlink>
        </w:p>
        <w:p w14:paraId="068F0FBA"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rcjrufb4phbx">
            <w:r>
              <w:rPr>
                <w:color w:val="000000"/>
              </w:rPr>
              <w:t>Top 10 Jugadores con rendimiento superior al RMO</w:t>
            </w:r>
            <w:r>
              <w:rPr>
                <w:color w:val="000000"/>
              </w:rPr>
              <w:tab/>
              <w:t>17</w:t>
            </w:r>
          </w:hyperlink>
        </w:p>
        <w:p w14:paraId="395AFEC7"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eejz10pifao5">
            <w:r>
              <w:rPr>
                <w:color w:val="000000"/>
              </w:rPr>
              <w:t>Revisión de trayectorias</w:t>
            </w:r>
            <w:r>
              <w:rPr>
                <w:color w:val="000000"/>
              </w:rPr>
              <w:tab/>
              <w:t>18</w:t>
            </w:r>
          </w:hyperlink>
        </w:p>
        <w:p w14:paraId="72ECF893"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hyperlink w:anchor="_heading=h.udzirnkznjd2">
            <w:r>
              <w:rPr>
                <w:color w:val="000000"/>
              </w:rPr>
              <w:t>Modelo Predictivo de Rendimiento Global</w:t>
            </w:r>
            <w:r>
              <w:rPr>
                <w:color w:val="000000"/>
              </w:rPr>
              <w:tab/>
              <w:t>18</w:t>
            </w:r>
          </w:hyperlink>
        </w:p>
        <w:p w14:paraId="080908E8"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fq80wjyr644r">
            <w:r>
              <w:rPr>
                <w:color w:val="000000"/>
              </w:rPr>
              <w:t>Métricas de Evaluación del Modelo</w:t>
            </w:r>
            <w:r>
              <w:rPr>
                <w:color w:val="000000"/>
              </w:rPr>
              <w:tab/>
              <w:t>18</w:t>
            </w:r>
          </w:hyperlink>
        </w:p>
        <w:p w14:paraId="5DA7562A"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jxjzqr5jhjq4">
            <w:r>
              <w:rPr>
                <w:color w:val="000000"/>
              </w:rPr>
              <w:t>Segmentación de Jugadores mediante Clustering (K-Means)</w:t>
            </w:r>
            <w:r>
              <w:rPr>
                <w:color w:val="000000"/>
              </w:rPr>
              <w:tab/>
              <w:t>19</w:t>
            </w:r>
          </w:hyperlink>
        </w:p>
        <w:p w14:paraId="77A177B3" w14:textId="77777777" w:rsidR="00F56E12" w:rsidRDefault="00037BB9">
          <w:pPr>
            <w:pBdr>
              <w:top w:val="nil"/>
              <w:left w:val="nil"/>
              <w:bottom w:val="nil"/>
              <w:right w:val="nil"/>
              <w:between w:val="nil"/>
            </w:pBdr>
            <w:tabs>
              <w:tab w:val="right" w:pos="8828"/>
            </w:tabs>
            <w:spacing w:after="100"/>
            <w:ind w:left="440"/>
            <w:rPr>
              <w:color w:val="000000"/>
            </w:rPr>
          </w:pPr>
          <w:hyperlink w:anchor="_heading=h.u1dn1v61nz7t">
            <w:r>
              <w:rPr>
                <w:color w:val="000000"/>
              </w:rPr>
              <w:t xml:space="preserve">K-Means es un algoritmo </w:t>
            </w:r>
            <w:r>
              <w:rPr>
                <w:color w:val="000000"/>
              </w:rPr>
              <w:t>de machine learning no supervisado que:</w:t>
            </w:r>
            <w:r>
              <w:rPr>
                <w:color w:val="000000"/>
              </w:rPr>
              <w:tab/>
              <w:t>19</w:t>
            </w:r>
          </w:hyperlink>
        </w:p>
        <w:p w14:paraId="087A0431" w14:textId="77777777" w:rsidR="00F56E12" w:rsidRDefault="00037BB9">
          <w:pPr>
            <w:pBdr>
              <w:top w:val="nil"/>
              <w:left w:val="nil"/>
              <w:bottom w:val="nil"/>
              <w:right w:val="nil"/>
              <w:between w:val="nil"/>
            </w:pBdr>
            <w:tabs>
              <w:tab w:val="left" w:pos="960"/>
              <w:tab w:val="right" w:pos="8828"/>
            </w:tabs>
            <w:spacing w:after="100"/>
            <w:ind w:left="440"/>
            <w:rPr>
              <w:color w:val="000000"/>
            </w:rPr>
          </w:pPr>
          <w:hyperlink w:anchor="_heading=h.j9a6bmyjv7cu">
            <w:r>
              <w:rPr>
                <w:color w:val="000000"/>
              </w:rPr>
              <w:t>Análisis de Clústeres</w:t>
            </w:r>
            <w:r>
              <w:rPr>
                <w:color w:val="000000"/>
              </w:rPr>
              <w:tab/>
              <w:t>20</w:t>
            </w:r>
          </w:hyperlink>
        </w:p>
        <w:p w14:paraId="4BFF9082" w14:textId="77777777" w:rsidR="00F56E12" w:rsidRDefault="00037BB9">
          <w:pPr>
            <w:pBdr>
              <w:top w:val="nil"/>
              <w:left w:val="nil"/>
              <w:bottom w:val="nil"/>
              <w:right w:val="nil"/>
              <w:between w:val="nil"/>
            </w:pBdr>
            <w:tabs>
              <w:tab w:val="right" w:pos="8828"/>
            </w:tabs>
            <w:spacing w:after="100"/>
            <w:ind w:left="440"/>
            <w:rPr>
              <w:color w:val="000000"/>
            </w:rPr>
          </w:pPr>
          <w:hyperlink w:anchor="_heading=h.henap9y6ms6g">
            <w:r>
              <w:rPr>
                <w:color w:val="000000"/>
              </w:rPr>
              <w:t>Conclusiones a partir del Clustering:</w:t>
            </w:r>
            <w:r>
              <w:rPr>
                <w:color w:val="000000"/>
              </w:rPr>
              <w:tab/>
              <w:t>21</w:t>
            </w:r>
          </w:hyperlink>
        </w:p>
        <w:p w14:paraId="2657BAB9" w14:textId="77777777" w:rsidR="00F56E12" w:rsidRDefault="00037BB9">
          <w:pPr>
            <w:pBdr>
              <w:top w:val="nil"/>
              <w:left w:val="nil"/>
              <w:bottom w:val="nil"/>
              <w:right w:val="nil"/>
              <w:between w:val="nil"/>
            </w:pBdr>
            <w:tabs>
              <w:tab w:val="right" w:pos="8828"/>
            </w:tabs>
            <w:spacing w:after="100"/>
            <w:ind w:left="440"/>
            <w:rPr>
              <w:color w:val="000000"/>
            </w:rPr>
          </w:pPr>
          <w:hyperlink w:anchor="_heading=h.6cgcph6uwydx">
            <w:r>
              <w:rPr>
                <w:color w:val="000000"/>
              </w:rPr>
              <w:t>Aplicación estratégica del clustering</w:t>
            </w:r>
            <w:r>
              <w:rPr>
                <w:color w:val="000000"/>
              </w:rPr>
              <w:tab/>
              <w:t>21</w:t>
            </w:r>
          </w:hyperlink>
        </w:p>
        <w:p w14:paraId="0EA3097A" w14:textId="77777777" w:rsidR="00F56E12" w:rsidRDefault="00037BB9">
          <w:pPr>
            <w:pBdr>
              <w:top w:val="nil"/>
              <w:left w:val="nil"/>
              <w:bottom w:val="nil"/>
              <w:right w:val="nil"/>
              <w:between w:val="nil"/>
            </w:pBdr>
            <w:tabs>
              <w:tab w:val="right" w:pos="8828"/>
            </w:tabs>
            <w:spacing w:after="100"/>
            <w:ind w:left="440"/>
            <w:rPr>
              <w:color w:val="000000"/>
            </w:rPr>
          </w:pPr>
          <w:hyperlink w:anchor="_heading=h.b9kd6fmdrr0m">
            <w:r>
              <w:rPr>
                <w:color w:val="000000"/>
              </w:rPr>
              <w:t>Métrica dominante por clúster</w:t>
            </w:r>
            <w:r>
              <w:rPr>
                <w:color w:val="000000"/>
              </w:rPr>
              <w:tab/>
              <w:t>21</w:t>
            </w:r>
          </w:hyperlink>
        </w:p>
        <w:p w14:paraId="1FAF3EA0"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hyperlink w:anchor="_heading=h.vdm41xy8jdi3">
            <w:r>
              <w:rPr>
                <w:color w:val="000000"/>
              </w:rPr>
              <w:t>Recomendaciones estratégicas</w:t>
            </w:r>
            <w:r>
              <w:rPr>
                <w:color w:val="000000"/>
              </w:rPr>
              <w:tab/>
              <w:t>22</w:t>
            </w:r>
          </w:hyperlink>
        </w:p>
        <w:p w14:paraId="21024789"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nrr1p9yawck9">
            <w:r>
              <w:rPr>
                <w:color w:val="000000"/>
              </w:rPr>
              <w:t>Priorización</w:t>
            </w:r>
            <w:r>
              <w:rPr>
                <w:color w:val="000000"/>
              </w:rPr>
              <w:t xml:space="preserve"> del Talento Ofensivo (Adaptación a la Tendencia)</w:t>
            </w:r>
            <w:r>
              <w:rPr>
                <w:color w:val="000000"/>
              </w:rPr>
              <w:tab/>
              <w:t>22</w:t>
            </w:r>
          </w:hyperlink>
        </w:p>
        <w:p w14:paraId="6F7F0A37"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jzfkywpo0lxa">
            <w:r>
              <w:rPr>
                <w:color w:val="000000"/>
              </w:rPr>
              <w:t>Gestión de Riesgo en la Rotación (El "Factor 12.79%")</w:t>
            </w:r>
            <w:r>
              <w:rPr>
                <w:color w:val="000000"/>
              </w:rPr>
              <w:tab/>
              <w:t>23</w:t>
            </w:r>
          </w:hyperlink>
        </w:p>
        <w:p w14:paraId="77B7C9B4"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pkt3rcm88b96">
            <w:r>
              <w:rPr>
                <w:color w:val="000000"/>
              </w:rPr>
              <w:t>Scouting basado en Clustering y Perfiles Complementari</w:t>
            </w:r>
            <w:r>
              <w:rPr>
                <w:color w:val="000000"/>
              </w:rPr>
              <w:t>os</w:t>
            </w:r>
            <w:r>
              <w:rPr>
                <w:color w:val="000000"/>
              </w:rPr>
              <w:tab/>
              <w:t>23</w:t>
            </w:r>
          </w:hyperlink>
        </w:p>
        <w:p w14:paraId="60C1E39E"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1rjksuogcehq">
            <w:r>
              <w:rPr>
                <w:color w:val="000000"/>
              </w:rPr>
              <w:t>Benchmarking de Franquicias Exitosas</w:t>
            </w:r>
            <w:r>
              <w:rPr>
                <w:color w:val="000000"/>
              </w:rPr>
              <w:tab/>
              <w:t>24</w:t>
            </w:r>
          </w:hyperlink>
        </w:p>
        <w:p w14:paraId="09460D87"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3qmcy86vqpxv">
            <w:r>
              <w:rPr>
                <w:color w:val="000000"/>
              </w:rPr>
              <w:t>Valoración Objetiva vs. Subjetiva en Renovaciones</w:t>
            </w:r>
            <w:r>
              <w:rPr>
                <w:color w:val="000000"/>
              </w:rPr>
              <w:tab/>
              <w:t>24</w:t>
            </w:r>
          </w:hyperlink>
        </w:p>
        <w:p w14:paraId="5F81A173"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a2eznycat0ug">
            <w:r>
              <w:rPr>
                <w:color w:val="000000"/>
              </w:rPr>
              <w:t>Inversión en Eficie</w:t>
            </w:r>
            <w:r>
              <w:rPr>
                <w:color w:val="000000"/>
              </w:rPr>
              <w:t>ncia Ofensiva sobre Volumen</w:t>
            </w:r>
            <w:r>
              <w:rPr>
                <w:color w:val="000000"/>
              </w:rPr>
              <w:tab/>
              <w:t>25</w:t>
            </w:r>
          </w:hyperlink>
        </w:p>
        <w:p w14:paraId="0B1B9578"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om1c62a8ph2h">
            <w:r>
              <w:rPr>
                <w:color w:val="000000"/>
              </w:rPr>
              <w:t>Estrategia Diferenciada para Talento Subvalorado</w:t>
            </w:r>
            <w:r>
              <w:rPr>
                <w:color w:val="000000"/>
              </w:rPr>
              <w:tab/>
              <w:t>25</w:t>
            </w:r>
          </w:hyperlink>
        </w:p>
        <w:p w14:paraId="3C41C428"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yoet3lcj2ap0">
            <w:r>
              <w:rPr>
                <w:color w:val="000000"/>
              </w:rPr>
              <w:t>Monitoreo del "Vara" como Indicador de Salud Organizacional</w:t>
            </w:r>
            <w:r>
              <w:rPr>
                <w:color w:val="000000"/>
              </w:rPr>
              <w:tab/>
              <w:t>25</w:t>
            </w:r>
          </w:hyperlink>
        </w:p>
        <w:p w14:paraId="420F08C6"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snc630h4vpnr">
            <w:r>
              <w:rPr>
                <w:color w:val="000000"/>
              </w:rPr>
              <w:t>Adaptación a la Era Post-Pandemia</w:t>
            </w:r>
            <w:r>
              <w:rPr>
                <w:color w:val="000000"/>
              </w:rPr>
              <w:tab/>
              <w:t>25</w:t>
            </w:r>
          </w:hyperlink>
        </w:p>
        <w:p w14:paraId="55D07064"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hyperlink w:anchor="_heading=h.irad69lzp3c8">
            <w:r>
              <w:rPr>
                <w:color w:val="000000"/>
              </w:rPr>
              <w:t>Navegación del Dashboard</w:t>
            </w:r>
            <w:r>
              <w:rPr>
                <w:color w:val="000000"/>
              </w:rPr>
              <w:tab/>
              <w:t>26</w:t>
            </w:r>
          </w:hyperlink>
        </w:p>
        <w:p w14:paraId="38748BB6"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3rqs5osgnrkq">
            <w:r>
              <w:rPr>
                <w:color w:val="000000"/>
              </w:rPr>
              <w:t>Rendimiento Individual del Equipo</w:t>
            </w:r>
            <w:r>
              <w:rPr>
                <w:color w:val="000000"/>
              </w:rPr>
              <w:tab/>
              <w:t>26</w:t>
            </w:r>
          </w:hyperlink>
        </w:p>
        <w:p w14:paraId="6A20A7B8"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ysuhwow361dx">
            <w:r>
              <w:rPr>
                <w:color w:val="000000"/>
              </w:rPr>
              <w:t>Panorama por equipo en la temporada</w:t>
            </w:r>
            <w:r>
              <w:rPr>
                <w:color w:val="000000"/>
              </w:rPr>
              <w:tab/>
              <w:t>27</w:t>
            </w:r>
          </w:hyperlink>
        </w:p>
        <w:p w14:paraId="01CF3F8C"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rbh4pwmtlzo7">
            <w:r>
              <w:rPr>
                <w:color w:val="000000"/>
              </w:rPr>
              <w:t>Evolución Histórica y Temporal</w:t>
            </w:r>
            <w:r>
              <w:rPr>
                <w:color w:val="000000"/>
              </w:rPr>
              <w:tab/>
              <w:t>28</w:t>
            </w:r>
          </w:hyperlink>
        </w:p>
        <w:p w14:paraId="06C5A173"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hyperlink w:anchor="_heading=h.v4uxhvqj4p88">
            <w:r>
              <w:rPr>
                <w:color w:val="000000"/>
              </w:rPr>
              <w:t>Limitaciones del análisis</w:t>
            </w:r>
            <w:r>
              <w:rPr>
                <w:color w:val="000000"/>
              </w:rPr>
              <w:tab/>
              <w:t>30</w:t>
            </w:r>
          </w:hyperlink>
        </w:p>
        <w:p w14:paraId="66CF661C"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kcrgr7t4kb50">
            <w:r>
              <w:rPr>
                <w:color w:val="000000"/>
              </w:rPr>
              <w:t>Alcance temporal de los datos</w:t>
            </w:r>
            <w:r>
              <w:rPr>
                <w:color w:val="000000"/>
              </w:rPr>
              <w:tab/>
              <w:t>30</w:t>
            </w:r>
          </w:hyperlink>
        </w:p>
        <w:p w14:paraId="3D8D2CE2"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8c3v4z2jna8">
            <w:r>
              <w:rPr>
                <w:color w:val="000000"/>
              </w:rPr>
              <w:t>Contexto de Equipo Limitado</w:t>
            </w:r>
            <w:r>
              <w:rPr>
                <w:color w:val="000000"/>
              </w:rPr>
              <w:tab/>
              <w:t>30</w:t>
            </w:r>
          </w:hyperlink>
        </w:p>
        <w:p w14:paraId="6BFFBA28"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yjqr5ckw9u0p">
            <w:r>
              <w:rPr>
                <w:color w:val="000000"/>
              </w:rPr>
              <w:t>Normalización por Minutos Jugados</w:t>
            </w:r>
            <w:r>
              <w:rPr>
                <w:color w:val="000000"/>
              </w:rPr>
              <w:tab/>
              <w:t>31</w:t>
            </w:r>
          </w:hyperlink>
        </w:p>
        <w:p w14:paraId="4C958B7D"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490j1m3vei6s">
            <w:r>
              <w:rPr>
                <w:color w:val="000000"/>
              </w:rPr>
              <w:t>Datos Faltantes en</w:t>
            </w:r>
            <w:r>
              <w:rPr>
                <w:color w:val="000000"/>
              </w:rPr>
              <w:t xml:space="preserve"> temporadas tempranas</w:t>
            </w:r>
            <w:r>
              <w:rPr>
                <w:color w:val="000000"/>
              </w:rPr>
              <w:tab/>
              <w:t>31</w:t>
            </w:r>
          </w:hyperlink>
        </w:p>
        <w:p w14:paraId="20151719"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aexnjegcsjck">
            <w:r>
              <w:rPr>
                <w:color w:val="000000"/>
              </w:rPr>
              <w:t>Variables no cuantificables</w:t>
            </w:r>
            <w:r>
              <w:rPr>
                <w:color w:val="000000"/>
              </w:rPr>
              <w:tab/>
              <w:t>31</w:t>
            </w:r>
          </w:hyperlink>
        </w:p>
        <w:p w14:paraId="6423E801"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vt9kpuk5bei8">
            <w:r>
              <w:rPr>
                <w:color w:val="000000"/>
              </w:rPr>
              <w:t>Granularidad de Posiciones</w:t>
            </w:r>
            <w:r>
              <w:rPr>
                <w:color w:val="000000"/>
              </w:rPr>
              <w:tab/>
              <w:t>32</w:t>
            </w:r>
          </w:hyperlink>
        </w:p>
        <w:p w14:paraId="50886AF8"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pao4d7dh16qi">
            <w:r>
              <w:rPr>
                <w:color w:val="000000"/>
              </w:rPr>
              <w:t>Anomalías y errores en datos ori</w:t>
            </w:r>
            <w:r>
              <w:rPr>
                <w:color w:val="000000"/>
              </w:rPr>
              <w:t>ginales</w:t>
            </w:r>
            <w:r>
              <w:rPr>
                <w:color w:val="000000"/>
              </w:rPr>
              <w:tab/>
              <w:t>32</w:t>
            </w:r>
          </w:hyperlink>
        </w:p>
        <w:p w14:paraId="1C7C888F"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m56te3dgsxxu">
            <w:r>
              <w:rPr>
                <w:color w:val="000000"/>
              </w:rPr>
              <w:t>Generalización a otras ligas</w:t>
            </w:r>
            <w:r>
              <w:rPr>
                <w:color w:val="000000"/>
              </w:rPr>
              <w:tab/>
              <w:t>32</w:t>
            </w:r>
          </w:hyperlink>
        </w:p>
        <w:p w14:paraId="708F8EF8"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hyperlink w:anchor="_heading=h.s7aonziz7bh0">
            <w:r>
              <w:rPr>
                <w:color w:val="000000"/>
              </w:rPr>
              <w:t>Conclusiones</w:t>
            </w:r>
            <w:r>
              <w:rPr>
                <w:color w:val="000000"/>
              </w:rPr>
              <w:tab/>
              <w:t>33</w:t>
            </w:r>
          </w:hyperlink>
        </w:p>
        <w:p w14:paraId="4E6CA2B3"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hyperlink w:anchor="_heading=h.a4fp3uya30r0">
            <w:r>
              <w:rPr>
                <w:color w:val="000000"/>
              </w:rPr>
              <w:t>Implicaciones estratégicas para la industria</w:t>
            </w:r>
            <w:r>
              <w:rPr>
                <w:color w:val="000000"/>
              </w:rPr>
              <w:tab/>
              <w:t>34</w:t>
            </w:r>
          </w:hyperlink>
        </w:p>
        <w:p w14:paraId="38AA885E"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xwwsq7no4dqn">
            <w:r>
              <w:rPr>
                <w:color w:val="000000"/>
              </w:rPr>
              <w:t xml:space="preserve">Para gerencias </w:t>
            </w:r>
          </w:hyperlink>
          <w:hyperlink w:anchor="_heading=h.xwwsq7no4dqn">
            <w:r>
              <w:t>deportivas</w:t>
            </w:r>
          </w:hyperlink>
          <w:hyperlink w:anchor="_heading=h.xwwsq7no4dqn">
            <w:r>
              <w:rPr>
                <w:color w:val="000000"/>
              </w:rPr>
              <w:t>:</w:t>
            </w:r>
            <w:r>
              <w:rPr>
                <w:color w:val="000000"/>
              </w:rPr>
              <w:tab/>
              <w:t>34</w:t>
            </w:r>
          </w:hyperlink>
        </w:p>
        <w:p w14:paraId="013E41BD"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zc6t8lr98iop">
            <w:r>
              <w:rPr>
                <w:color w:val="000000"/>
              </w:rPr>
              <w:t>Para entrenadores y cuerpo técnico:</w:t>
            </w:r>
            <w:r>
              <w:rPr>
                <w:color w:val="000000"/>
              </w:rPr>
              <w:tab/>
              <w:t>34</w:t>
            </w:r>
          </w:hyperlink>
        </w:p>
        <w:p w14:paraId="4C6C9CFE" w14:textId="77777777" w:rsidR="00F56E12" w:rsidRDefault="00037BB9">
          <w:pPr>
            <w:pBdr>
              <w:top w:val="nil"/>
              <w:left w:val="nil"/>
              <w:bottom w:val="nil"/>
              <w:right w:val="nil"/>
              <w:between w:val="nil"/>
            </w:pBdr>
            <w:tabs>
              <w:tab w:val="right" w:pos="8828"/>
            </w:tabs>
            <w:spacing w:after="100"/>
            <w:ind w:left="220"/>
            <w:rPr>
              <w:rFonts w:ascii="Aptos" w:eastAsia="Aptos" w:hAnsi="Aptos" w:cs="Aptos"/>
              <w:color w:val="000000"/>
              <w:sz w:val="24"/>
              <w:szCs w:val="24"/>
            </w:rPr>
          </w:pPr>
          <w:hyperlink w:anchor="_heading=h.dt5ja3rtyv8c">
            <w:r>
              <w:rPr>
                <w:color w:val="000000"/>
              </w:rPr>
              <w:t>Para analistas y científicos de datos:</w:t>
            </w:r>
            <w:r>
              <w:rPr>
                <w:color w:val="000000"/>
              </w:rPr>
              <w:tab/>
              <w:t>34</w:t>
            </w:r>
          </w:hyperlink>
        </w:p>
        <w:p w14:paraId="7DCF91FD" w14:textId="77777777" w:rsidR="00F56E12" w:rsidRDefault="00037BB9">
          <w:pPr>
            <w:pBdr>
              <w:top w:val="nil"/>
              <w:left w:val="nil"/>
              <w:bottom w:val="nil"/>
              <w:right w:val="nil"/>
              <w:between w:val="nil"/>
            </w:pBdr>
            <w:tabs>
              <w:tab w:val="right" w:pos="8828"/>
            </w:tabs>
            <w:spacing w:after="100"/>
            <w:rPr>
              <w:rFonts w:ascii="Aptos" w:eastAsia="Aptos" w:hAnsi="Aptos" w:cs="Aptos"/>
              <w:color w:val="000000"/>
              <w:sz w:val="24"/>
              <w:szCs w:val="24"/>
            </w:rPr>
          </w:pPr>
          <w:hyperlink w:anchor="_heading=h.19w9vi1ij7j9">
            <w:r>
              <w:rPr>
                <w:color w:val="000000"/>
              </w:rPr>
              <w:t>Visión de futuro: el Camino hacia decisiones verdaderamente inteligentes</w:t>
            </w:r>
            <w:r>
              <w:rPr>
                <w:color w:val="000000"/>
              </w:rPr>
              <w:tab/>
              <w:t>34</w:t>
            </w:r>
          </w:hyperlink>
        </w:p>
        <w:p w14:paraId="1F209AC9" w14:textId="77777777" w:rsidR="00F56E12" w:rsidRDefault="00037BB9">
          <w:r>
            <w:fldChar w:fldCharType="end"/>
          </w:r>
        </w:p>
      </w:sdtContent>
    </w:sdt>
    <w:p w14:paraId="40DEDEDF" w14:textId="77777777" w:rsidR="00F56E12" w:rsidRDefault="00F56E12"/>
    <w:p w14:paraId="4118E049" w14:textId="77777777" w:rsidR="00F56E12" w:rsidRDefault="00F56E12"/>
    <w:p w14:paraId="72613119" w14:textId="77777777" w:rsidR="00F56E12" w:rsidRDefault="00F56E12"/>
    <w:p w14:paraId="15A59175" w14:textId="77777777" w:rsidR="00F56E12" w:rsidRDefault="00F56E12"/>
    <w:p w14:paraId="0BC9F545" w14:textId="77777777" w:rsidR="00F56E12" w:rsidRDefault="00F56E12"/>
    <w:p w14:paraId="5DD321A5" w14:textId="77777777" w:rsidR="00F56E12" w:rsidRDefault="00F56E12"/>
    <w:p w14:paraId="07BE9F05" w14:textId="77777777" w:rsidR="00F56E12" w:rsidRDefault="00F56E12"/>
    <w:p w14:paraId="36E741C2" w14:textId="77777777" w:rsidR="00F56E12" w:rsidRDefault="00F56E12"/>
    <w:p w14:paraId="60D27921" w14:textId="77777777" w:rsidR="00F56E12" w:rsidRDefault="00F56E12"/>
    <w:p w14:paraId="057DD609" w14:textId="77777777" w:rsidR="00F56E12" w:rsidRDefault="00F56E12"/>
    <w:p w14:paraId="4788D217" w14:textId="77777777" w:rsidR="00F56E12" w:rsidRDefault="00F56E12"/>
    <w:p w14:paraId="66F08662" w14:textId="77777777" w:rsidR="00F56E12" w:rsidRDefault="00F56E12"/>
    <w:p w14:paraId="34604920" w14:textId="77777777" w:rsidR="00F56E12" w:rsidRDefault="00F56E12"/>
    <w:p w14:paraId="6CE21D33" w14:textId="77777777" w:rsidR="00F56E12" w:rsidRDefault="00F56E12"/>
    <w:p w14:paraId="39871FCB" w14:textId="77777777" w:rsidR="00F56E12" w:rsidRDefault="00F56E12"/>
    <w:p w14:paraId="0FDB88BD" w14:textId="77777777" w:rsidR="00F56E12" w:rsidRDefault="00F56E12"/>
    <w:p w14:paraId="741973E7" w14:textId="77777777" w:rsidR="00F56E12" w:rsidRDefault="00F56E12"/>
    <w:p w14:paraId="0F805C6F" w14:textId="77777777" w:rsidR="00F56E12" w:rsidRDefault="00F56E12"/>
    <w:p w14:paraId="4A66B703" w14:textId="77777777" w:rsidR="00F56E12" w:rsidRDefault="00F56E12"/>
    <w:p w14:paraId="6187B9C4" w14:textId="77777777" w:rsidR="00F56E12" w:rsidRDefault="00F56E12"/>
    <w:p w14:paraId="2EEE7F94" w14:textId="77777777" w:rsidR="00F56E12" w:rsidRDefault="00F56E12">
      <w:pPr>
        <w:rPr>
          <w:b/>
          <w:bCs/>
          <w:color w:val="F4A414"/>
          <w:sz w:val="32"/>
          <w:szCs w:val="32"/>
        </w:rPr>
      </w:pPr>
    </w:p>
    <w:p w14:paraId="14707A53" w14:textId="77777777" w:rsidR="0018162A" w:rsidRDefault="0018162A">
      <w:pPr>
        <w:jc w:val="center"/>
        <w:rPr>
          <w:b/>
          <w:bCs/>
          <w:color w:val="F4A414"/>
          <w:sz w:val="32"/>
          <w:szCs w:val="32"/>
        </w:rPr>
      </w:pPr>
    </w:p>
    <w:p w14:paraId="0EA10F69" w14:textId="0406D044" w:rsidR="00F56E12" w:rsidRDefault="00037BB9">
      <w:pPr>
        <w:jc w:val="center"/>
        <w:rPr>
          <w:b/>
          <w:bCs/>
          <w:color w:val="F4A414"/>
          <w:sz w:val="32"/>
          <w:szCs w:val="32"/>
        </w:rPr>
      </w:pPr>
      <w:r>
        <w:rPr>
          <w:b/>
          <w:bCs/>
          <w:color w:val="F4A414"/>
          <w:sz w:val="32"/>
          <w:szCs w:val="32"/>
        </w:rPr>
        <w:lastRenderedPageBreak/>
        <w:t xml:space="preserve">Decisiones inteligentes NBA: </w:t>
      </w:r>
      <w:r>
        <w:rPr>
          <w:b/>
          <w:bCs/>
          <w:color w:val="F4A414"/>
          <w:sz w:val="32"/>
          <w:szCs w:val="32"/>
        </w:rPr>
        <w:t>Análisis de talento y rendimiento</w:t>
      </w:r>
    </w:p>
    <w:p w14:paraId="53D8DCED" w14:textId="77777777" w:rsidR="00F56E12" w:rsidRDefault="00037BB9">
      <w:pPr>
        <w:pStyle w:val="Ttulo1"/>
      </w:pPr>
      <w:bookmarkStart w:id="1" w:name="_heading=h.cuirqopg5ony" w:colFirst="0" w:colLast="0"/>
      <w:bookmarkEnd w:id="1"/>
      <w:r>
        <w:t>Resumen</w:t>
      </w:r>
    </w:p>
    <w:p w14:paraId="41A04943" w14:textId="77777777" w:rsidR="00F56E12" w:rsidRDefault="00037BB9">
      <w:r>
        <w:t xml:space="preserve">El presente informe desarrolla un análisis integral del rendimiento de jugadores y equipos pertenecientes a la </w:t>
      </w:r>
      <w:proofErr w:type="spellStart"/>
      <w:r>
        <w:t>National</w:t>
      </w:r>
      <w:proofErr w:type="spellEnd"/>
      <w:r>
        <w:t xml:space="preserve"> </w:t>
      </w:r>
      <w:proofErr w:type="spellStart"/>
      <w:r>
        <w:t>Basketball</w:t>
      </w:r>
      <w:proofErr w:type="spellEnd"/>
      <w:r>
        <w:t xml:space="preserve"> </w:t>
      </w:r>
      <w:proofErr w:type="spellStart"/>
      <w:r>
        <w:t>Association</w:t>
      </w:r>
      <w:proofErr w:type="spellEnd"/>
      <w:r>
        <w:t xml:space="preserve"> (NBA), la principal liga profesional de baloncesto en el mundo. A parti</w:t>
      </w:r>
      <w:r>
        <w:t>r de un conjunto de datos estadísticos que abarca 26 temporadas (1996-2022), se realizó un proceso completo de limpieza, transformación, análisis exploratorio y modelado predictivo con el objetivo de identificar patrones de desempeño individual y colectivo</w:t>
      </w:r>
      <w:r>
        <w:t>.</w:t>
      </w:r>
    </w:p>
    <w:p w14:paraId="3D276F06" w14:textId="77777777" w:rsidR="00F56E12" w:rsidRDefault="00037BB9">
      <w:r>
        <w:t>Los resultados muestran diferencias importantes en la contribución ofensiva y defensiva de los jugadores, niveles de consistencia por partido, eficiencia de tiro, volumen de posesiones y otras métricas que influyen directamente en el resultado de los enc</w:t>
      </w:r>
      <w:r>
        <w:t>uentros. También se evidenciaron relaciones entre estadísticas clave—como puntos, rebotes, asistencias, efectividad, rating ofensivo y rating defensivo—que permiten comprender los factores determinantes para el desempeño competitivo de los equipos.</w:t>
      </w:r>
    </w:p>
    <w:p w14:paraId="2CDB114C" w14:textId="77777777" w:rsidR="00F56E12" w:rsidRDefault="00037BB9">
      <w:r>
        <w:t>El anál</w:t>
      </w:r>
      <w:r>
        <w:t xml:space="preserve">isis incorpora técnicas avanzadas de machine </w:t>
      </w:r>
      <w:proofErr w:type="spellStart"/>
      <w:r>
        <w:t>learning</w:t>
      </w:r>
      <w:proofErr w:type="spellEnd"/>
      <w:r>
        <w:t xml:space="preserve">, incluyendo modelos predictivos con 86% de precisión (R²=0.8613) y segmentación mediante </w:t>
      </w:r>
      <w:proofErr w:type="spellStart"/>
      <w:r>
        <w:t>clustering</w:t>
      </w:r>
      <w:proofErr w:type="spellEnd"/>
      <w:r>
        <w:t xml:space="preserve"> K-</w:t>
      </w:r>
      <w:proofErr w:type="spellStart"/>
      <w:r>
        <w:t>Means</w:t>
      </w:r>
      <w:proofErr w:type="spellEnd"/>
      <w:r>
        <w:t xml:space="preserve"> que identifica cuatro perfiles diferenciados de jugadores. Se establecieron umbrales objetivos</w:t>
      </w:r>
      <w:r>
        <w:t xml:space="preserve"> de rendimiento (RMO - Rendimiento Más Óptimo) que permiten clasificar jugadores en categorías estratégicas.</w:t>
      </w:r>
    </w:p>
    <w:p w14:paraId="6B335B76" w14:textId="77777777" w:rsidR="00F56E12" w:rsidRDefault="00037BB9">
      <w:r>
        <w:t xml:space="preserve">Los hallazgos obtenidos proporcionan una base sólida para apoyar decisiones estratégicas relacionadas con renovación de contratos, cambios de rol, </w:t>
      </w:r>
      <w:proofErr w:type="spellStart"/>
      <w:r>
        <w:t>scouting</w:t>
      </w:r>
      <w:proofErr w:type="spellEnd"/>
      <w:r>
        <w:t>, transferencias o reestructuración de los equipos. En conjunto, el análisis ofrece una visión objetiva y cuantitativa del rendimiento dentro de un entorno altamente competitivo como la NBA.</w:t>
      </w:r>
    </w:p>
    <w:p w14:paraId="2C48A951" w14:textId="77777777" w:rsidR="00F56E12" w:rsidRDefault="00037BB9">
      <w:pPr>
        <w:pStyle w:val="Ttulo1"/>
      </w:pPr>
      <w:bookmarkStart w:id="2" w:name="_heading=h.re3i8u8oorq" w:colFirst="0" w:colLast="0"/>
      <w:bookmarkEnd w:id="2"/>
      <w:r>
        <w:t>Objetivo del proyecto</w:t>
      </w:r>
    </w:p>
    <w:p w14:paraId="7A944E2E" w14:textId="77777777" w:rsidR="00F56E12" w:rsidRDefault="00037BB9">
      <w:r>
        <w:t>Desarrollar un informe analítico qu</w:t>
      </w:r>
      <w:r>
        <w:t>e permita visualizar patrones de desempeño individual y colectivo, con el fin de tomar decisiones futuras como renovación, retiro o reestructuración de equipos.</w:t>
      </w:r>
    </w:p>
    <w:p w14:paraId="26883F09" w14:textId="77777777" w:rsidR="00F56E12" w:rsidRDefault="00037BB9">
      <w:pPr>
        <w:pStyle w:val="Ttulo1"/>
      </w:pPr>
      <w:bookmarkStart w:id="3" w:name="_heading=h.280lbvy03koa" w:colFirst="0" w:colLast="0"/>
      <w:bookmarkEnd w:id="3"/>
      <w:r>
        <w:t>Datos y metodología</w:t>
      </w:r>
    </w:p>
    <w:p w14:paraId="53E70DB7" w14:textId="77777777" w:rsidR="00F56E12" w:rsidRDefault="00037BB9">
      <w:pPr>
        <w:pStyle w:val="Ttulo2"/>
      </w:pPr>
      <w:bookmarkStart w:id="4" w:name="_heading=h.ykg5pm43a6yy" w:colFirst="0" w:colLast="0"/>
      <w:bookmarkEnd w:id="4"/>
      <w:r>
        <w:t>Origen de los datos</w:t>
      </w:r>
    </w:p>
    <w:p w14:paraId="62061054" w14:textId="77777777" w:rsidR="00F56E12" w:rsidRDefault="00037BB9">
      <w:r>
        <w:t xml:space="preserve">Los datos fueron recopilados desde la plataforma </w:t>
      </w:r>
      <w:proofErr w:type="spellStart"/>
      <w:r>
        <w:t>Kaggle</w:t>
      </w:r>
      <w:proofErr w:type="spellEnd"/>
      <w:r>
        <w:t xml:space="preserve">, una fuente reconocida de </w:t>
      </w:r>
      <w:proofErr w:type="spellStart"/>
      <w:r>
        <w:t>datasets</w:t>
      </w:r>
      <w:proofErr w:type="spellEnd"/>
      <w:r>
        <w:t xml:space="preserve"> abiertos para análisis exploratorio y modelado. El repositorio seleccionado contenía 16 archivos en formato CSV, con información estadística detallada de partidos, jugadores, equipos y métricas avanzadas de rendimiento q</w:t>
      </w:r>
      <w:r>
        <w:t>ue abarca desde la temporada 1996-97 hasta la 2022-23. Sin embargo, no todos los archivos eran necesarios para cumplir el objetivo analítico del proyecto. Por ello, se realizó un proceso de revisión preliminar del contenido de cada archivo, verificando:</w:t>
      </w:r>
    </w:p>
    <w:p w14:paraId="1DAD411B" w14:textId="77777777" w:rsidR="00F56E12" w:rsidRDefault="00037BB9">
      <w:pPr>
        <w:numPr>
          <w:ilvl w:val="0"/>
          <w:numId w:val="25"/>
        </w:numPr>
        <w:pBdr>
          <w:top w:val="nil"/>
          <w:left w:val="nil"/>
          <w:bottom w:val="nil"/>
          <w:right w:val="nil"/>
          <w:between w:val="nil"/>
        </w:pBdr>
        <w:spacing w:after="0"/>
        <w:rPr>
          <w:color w:val="000000"/>
        </w:rPr>
      </w:pPr>
      <w:r>
        <w:rPr>
          <w:color w:val="000000"/>
        </w:rPr>
        <w:t>La</w:t>
      </w:r>
      <w:r>
        <w:rPr>
          <w:color w:val="000000"/>
        </w:rPr>
        <w:t xml:space="preserve"> calidad de los datos</w:t>
      </w:r>
    </w:p>
    <w:p w14:paraId="1AA77371" w14:textId="77777777" w:rsidR="00F56E12" w:rsidRDefault="00037BB9">
      <w:pPr>
        <w:numPr>
          <w:ilvl w:val="0"/>
          <w:numId w:val="25"/>
        </w:numPr>
        <w:pBdr>
          <w:top w:val="nil"/>
          <w:left w:val="nil"/>
          <w:bottom w:val="nil"/>
          <w:right w:val="nil"/>
          <w:between w:val="nil"/>
        </w:pBdr>
        <w:spacing w:after="0"/>
        <w:rPr>
          <w:color w:val="000000"/>
        </w:rPr>
      </w:pPr>
      <w:r>
        <w:rPr>
          <w:color w:val="000000"/>
        </w:rPr>
        <w:lastRenderedPageBreak/>
        <w:t>La estructura y completitud</w:t>
      </w:r>
    </w:p>
    <w:p w14:paraId="2504663B" w14:textId="77777777" w:rsidR="00F56E12" w:rsidRDefault="00037BB9">
      <w:pPr>
        <w:numPr>
          <w:ilvl w:val="0"/>
          <w:numId w:val="25"/>
        </w:numPr>
        <w:pBdr>
          <w:top w:val="nil"/>
          <w:left w:val="nil"/>
          <w:bottom w:val="nil"/>
          <w:right w:val="nil"/>
          <w:between w:val="nil"/>
        </w:pBdr>
        <w:spacing w:after="0"/>
        <w:rPr>
          <w:color w:val="000000"/>
        </w:rPr>
      </w:pPr>
      <w:r>
        <w:rPr>
          <w:color w:val="000000"/>
        </w:rPr>
        <w:t>La relevancia de las variables para el análisis de rendimiento</w:t>
      </w:r>
    </w:p>
    <w:p w14:paraId="34D2B768" w14:textId="77777777" w:rsidR="00F56E12" w:rsidRDefault="00037BB9">
      <w:pPr>
        <w:numPr>
          <w:ilvl w:val="0"/>
          <w:numId w:val="25"/>
        </w:numPr>
        <w:pBdr>
          <w:top w:val="nil"/>
          <w:left w:val="nil"/>
          <w:bottom w:val="nil"/>
          <w:right w:val="nil"/>
          <w:between w:val="nil"/>
        </w:pBdr>
        <w:spacing w:after="0"/>
        <w:rPr>
          <w:color w:val="000000"/>
        </w:rPr>
      </w:pPr>
      <w:r>
        <w:rPr>
          <w:color w:val="000000"/>
        </w:rPr>
        <w:t>La compatibilidad entre archivos</w:t>
      </w:r>
    </w:p>
    <w:p w14:paraId="12D2DFAF" w14:textId="77777777" w:rsidR="00F56E12" w:rsidRDefault="00037BB9">
      <w:pPr>
        <w:numPr>
          <w:ilvl w:val="0"/>
          <w:numId w:val="25"/>
        </w:numPr>
        <w:pBdr>
          <w:top w:val="nil"/>
          <w:left w:val="nil"/>
          <w:bottom w:val="nil"/>
          <w:right w:val="nil"/>
          <w:between w:val="nil"/>
        </w:pBdr>
        <w:rPr>
          <w:color w:val="000000"/>
        </w:rPr>
      </w:pPr>
      <w:r>
        <w:rPr>
          <w:color w:val="000000"/>
        </w:rPr>
        <w:t>El volumen de registros disponibles</w:t>
      </w:r>
    </w:p>
    <w:p w14:paraId="3EDBFA51" w14:textId="77777777" w:rsidR="00F56E12" w:rsidRDefault="00037BB9">
      <w:r>
        <w:t xml:space="preserve">Como resultado de esta revisión, se seleccionaron 5 archivos principales, </w:t>
      </w:r>
      <w:r>
        <w:t>considerados los más pertinentes para el análisis. Estos archivos contienen información clave como estadísticas individuales por jugador, estadísticas por equipo, resultados de partidos y métricas avanzadas de desempeño.</w:t>
      </w:r>
    </w:p>
    <w:p w14:paraId="181EC2AE" w14:textId="77777777" w:rsidR="00F56E12" w:rsidRDefault="00037BB9">
      <w:pPr>
        <w:numPr>
          <w:ilvl w:val="0"/>
          <w:numId w:val="34"/>
        </w:numPr>
        <w:pBdr>
          <w:top w:val="nil"/>
          <w:left w:val="nil"/>
          <w:bottom w:val="nil"/>
          <w:right w:val="nil"/>
          <w:between w:val="nil"/>
        </w:pBdr>
        <w:spacing w:after="0"/>
        <w:rPr>
          <w:color w:val="000000"/>
        </w:rPr>
      </w:pPr>
      <w:r>
        <w:rPr>
          <w:color w:val="000000"/>
        </w:rPr>
        <w:t>Universo de análisis:</w:t>
      </w:r>
    </w:p>
    <w:p w14:paraId="6F1F4B19" w14:textId="77777777" w:rsidR="00F56E12" w:rsidRDefault="00037BB9">
      <w:pPr>
        <w:numPr>
          <w:ilvl w:val="0"/>
          <w:numId w:val="34"/>
        </w:numPr>
        <w:pBdr>
          <w:top w:val="nil"/>
          <w:left w:val="nil"/>
          <w:bottom w:val="nil"/>
          <w:right w:val="nil"/>
          <w:between w:val="nil"/>
        </w:pBdr>
        <w:spacing w:after="0"/>
        <w:rPr>
          <w:color w:val="000000"/>
        </w:rPr>
      </w:pPr>
      <w:proofErr w:type="gramStart"/>
      <w:r>
        <w:rPr>
          <w:color w:val="000000"/>
        </w:rPr>
        <w:t>Total</w:t>
      </w:r>
      <w:proofErr w:type="gramEnd"/>
      <w:r>
        <w:rPr>
          <w:color w:val="000000"/>
        </w:rPr>
        <w:t xml:space="preserve"> de juga</w:t>
      </w:r>
      <w:r>
        <w:rPr>
          <w:color w:val="000000"/>
        </w:rPr>
        <w:t>dores analizados: 13,997</w:t>
      </w:r>
    </w:p>
    <w:p w14:paraId="1E90FFA3" w14:textId="77777777" w:rsidR="00F56E12" w:rsidRDefault="00037BB9">
      <w:pPr>
        <w:numPr>
          <w:ilvl w:val="0"/>
          <w:numId w:val="34"/>
        </w:numPr>
        <w:pBdr>
          <w:top w:val="nil"/>
          <w:left w:val="nil"/>
          <w:bottom w:val="nil"/>
          <w:right w:val="nil"/>
          <w:between w:val="nil"/>
        </w:pBdr>
        <w:spacing w:after="0"/>
        <w:rPr>
          <w:color w:val="000000"/>
        </w:rPr>
      </w:pPr>
      <w:r>
        <w:rPr>
          <w:color w:val="000000"/>
        </w:rPr>
        <w:t>Temporadas cubiertas: 26 (1996-97 a 2022-23)</w:t>
      </w:r>
    </w:p>
    <w:p w14:paraId="3BABC5F0" w14:textId="77777777" w:rsidR="00F56E12" w:rsidRDefault="00037BB9">
      <w:pPr>
        <w:numPr>
          <w:ilvl w:val="0"/>
          <w:numId w:val="34"/>
        </w:numPr>
        <w:pBdr>
          <w:top w:val="nil"/>
          <w:left w:val="nil"/>
          <w:bottom w:val="nil"/>
          <w:right w:val="nil"/>
          <w:between w:val="nil"/>
        </w:pBdr>
        <w:spacing w:after="0"/>
        <w:rPr>
          <w:color w:val="000000"/>
        </w:rPr>
      </w:pPr>
      <w:r>
        <w:rPr>
          <w:color w:val="000000"/>
        </w:rPr>
        <w:t>Equipos históricos y activos: 36 franquicias</w:t>
      </w:r>
    </w:p>
    <w:p w14:paraId="47D56B18" w14:textId="77777777" w:rsidR="00F56E12" w:rsidRDefault="00037BB9">
      <w:pPr>
        <w:numPr>
          <w:ilvl w:val="0"/>
          <w:numId w:val="34"/>
        </w:numPr>
        <w:pBdr>
          <w:top w:val="nil"/>
          <w:left w:val="nil"/>
          <w:bottom w:val="nil"/>
          <w:right w:val="nil"/>
          <w:between w:val="nil"/>
        </w:pBdr>
        <w:rPr>
          <w:color w:val="000000"/>
        </w:rPr>
      </w:pPr>
      <w:r>
        <w:rPr>
          <w:color w:val="000000"/>
        </w:rPr>
        <w:t>Selección de archivos relevantes</w:t>
      </w:r>
    </w:p>
    <w:p w14:paraId="617A4891" w14:textId="77777777" w:rsidR="00F56E12" w:rsidRDefault="00037BB9">
      <w:r>
        <w:t>Los criterios para seleccionar los 5 archivos principales fueron:</w:t>
      </w:r>
    </w:p>
    <w:p w14:paraId="2B3EBC24" w14:textId="77777777" w:rsidR="00F56E12" w:rsidRDefault="00037BB9">
      <w:pPr>
        <w:numPr>
          <w:ilvl w:val="0"/>
          <w:numId w:val="43"/>
        </w:numPr>
        <w:pBdr>
          <w:top w:val="nil"/>
          <w:left w:val="nil"/>
          <w:bottom w:val="nil"/>
          <w:right w:val="nil"/>
          <w:between w:val="nil"/>
        </w:pBdr>
        <w:spacing w:after="0"/>
        <w:rPr>
          <w:color w:val="000000"/>
        </w:rPr>
      </w:pPr>
      <w:r>
        <w:rPr>
          <w:color w:val="000000"/>
        </w:rPr>
        <w:t xml:space="preserve">Inclusión de métricas directamente </w:t>
      </w:r>
      <w:r>
        <w:rPr>
          <w:color w:val="000000"/>
        </w:rPr>
        <w:t>asociadas al rendimiento ofensivo y defensivo</w:t>
      </w:r>
    </w:p>
    <w:p w14:paraId="20C48646" w14:textId="77777777" w:rsidR="00F56E12" w:rsidRDefault="00037BB9">
      <w:pPr>
        <w:numPr>
          <w:ilvl w:val="0"/>
          <w:numId w:val="43"/>
        </w:numPr>
        <w:pBdr>
          <w:top w:val="nil"/>
          <w:left w:val="nil"/>
          <w:bottom w:val="nil"/>
          <w:right w:val="nil"/>
          <w:between w:val="nil"/>
        </w:pBdr>
        <w:spacing w:after="0"/>
        <w:rPr>
          <w:color w:val="000000"/>
        </w:rPr>
      </w:pPr>
      <w:r>
        <w:rPr>
          <w:color w:val="000000"/>
        </w:rPr>
        <w:t>Disponibilidad de identificadores consistentes para unir información entre archivos</w:t>
      </w:r>
    </w:p>
    <w:p w14:paraId="2E5FF310" w14:textId="77777777" w:rsidR="00F56E12" w:rsidRDefault="00037BB9">
      <w:pPr>
        <w:numPr>
          <w:ilvl w:val="0"/>
          <w:numId w:val="43"/>
        </w:numPr>
        <w:pBdr>
          <w:top w:val="nil"/>
          <w:left w:val="nil"/>
          <w:bottom w:val="nil"/>
          <w:right w:val="nil"/>
          <w:between w:val="nil"/>
        </w:pBdr>
        <w:spacing w:after="0"/>
        <w:rPr>
          <w:color w:val="000000"/>
        </w:rPr>
      </w:pPr>
      <w:r>
        <w:rPr>
          <w:color w:val="000000"/>
        </w:rPr>
        <w:t>Volumen suficiente de registros para generar conclusiones confiables</w:t>
      </w:r>
    </w:p>
    <w:p w14:paraId="31FC792A" w14:textId="77777777" w:rsidR="00F56E12" w:rsidRDefault="00037BB9">
      <w:pPr>
        <w:numPr>
          <w:ilvl w:val="0"/>
          <w:numId w:val="43"/>
        </w:numPr>
        <w:pBdr>
          <w:top w:val="nil"/>
          <w:left w:val="nil"/>
          <w:bottom w:val="nil"/>
          <w:right w:val="nil"/>
          <w:between w:val="nil"/>
        </w:pBdr>
        <w:spacing w:after="0"/>
        <w:rPr>
          <w:color w:val="000000"/>
        </w:rPr>
      </w:pPr>
      <w:r>
        <w:rPr>
          <w:color w:val="000000"/>
        </w:rPr>
        <w:t>Menor presencia de valores faltantes o inconsistencias</w:t>
      </w:r>
    </w:p>
    <w:p w14:paraId="3DC11D9E" w14:textId="77777777" w:rsidR="00F56E12" w:rsidRDefault="00037BB9">
      <w:pPr>
        <w:numPr>
          <w:ilvl w:val="0"/>
          <w:numId w:val="43"/>
        </w:numPr>
        <w:pBdr>
          <w:top w:val="nil"/>
          <w:left w:val="nil"/>
          <w:bottom w:val="nil"/>
          <w:right w:val="nil"/>
          <w:between w:val="nil"/>
        </w:pBdr>
        <w:rPr>
          <w:color w:val="000000"/>
        </w:rPr>
      </w:pPr>
      <w:r>
        <w:rPr>
          <w:color w:val="000000"/>
        </w:rPr>
        <w:t>Re</w:t>
      </w:r>
      <w:r>
        <w:rPr>
          <w:color w:val="000000"/>
        </w:rPr>
        <w:t>levancia respecto al objetivo del proyecto (evaluación de desempeño individual y colectivo)</w:t>
      </w:r>
    </w:p>
    <w:p w14:paraId="349A1CAD" w14:textId="77777777" w:rsidR="00F56E12" w:rsidRDefault="00037BB9">
      <w:pPr>
        <w:pStyle w:val="Ttulo2"/>
      </w:pPr>
      <w:bookmarkStart w:id="5" w:name="_heading=h.lccshvvvonwo" w:colFirst="0" w:colLast="0"/>
      <w:bookmarkEnd w:id="5"/>
      <w:r>
        <w:t>Archivos seleccionados</w:t>
      </w:r>
    </w:p>
    <w:p w14:paraId="174AF05E" w14:textId="77777777" w:rsidR="00F56E12" w:rsidRDefault="00037BB9">
      <w:r>
        <w:t>A continuación, se mencionan los archivos seleccionados:</w:t>
      </w:r>
    </w:p>
    <w:p w14:paraId="30F3FF9F" w14:textId="77777777" w:rsidR="00F56E12" w:rsidRDefault="00037BB9">
      <w:pPr>
        <w:numPr>
          <w:ilvl w:val="0"/>
          <w:numId w:val="53"/>
        </w:numPr>
        <w:pBdr>
          <w:top w:val="nil"/>
          <w:left w:val="nil"/>
          <w:bottom w:val="nil"/>
          <w:right w:val="nil"/>
          <w:between w:val="nil"/>
        </w:pBdr>
        <w:spacing w:after="0"/>
        <w:rPr>
          <w:color w:val="000000"/>
        </w:rPr>
      </w:pPr>
      <w:r>
        <w:rPr>
          <w:i/>
          <w:iCs/>
          <w:color w:val="000000"/>
        </w:rPr>
        <w:t>all_seasons.csv</w:t>
      </w:r>
      <w:r>
        <w:rPr>
          <w:color w:val="000000"/>
        </w:rPr>
        <w:t xml:space="preserve"> - Estadísticas consolidadas por jugador y temporada</w:t>
      </w:r>
    </w:p>
    <w:p w14:paraId="1BA23674" w14:textId="77777777" w:rsidR="00F56E12" w:rsidRDefault="00037BB9">
      <w:pPr>
        <w:numPr>
          <w:ilvl w:val="0"/>
          <w:numId w:val="53"/>
        </w:numPr>
        <w:pBdr>
          <w:top w:val="nil"/>
          <w:left w:val="nil"/>
          <w:bottom w:val="nil"/>
          <w:right w:val="nil"/>
          <w:between w:val="nil"/>
        </w:pBdr>
        <w:spacing w:after="0"/>
        <w:rPr>
          <w:color w:val="000000"/>
        </w:rPr>
      </w:pPr>
      <w:r>
        <w:rPr>
          <w:i/>
          <w:iCs/>
          <w:color w:val="000000"/>
        </w:rPr>
        <w:t>player.csv</w:t>
      </w:r>
      <w:r>
        <w:rPr>
          <w:color w:val="000000"/>
        </w:rPr>
        <w:t xml:space="preserve"> - Información demográfica, física y biográfica de jugadores</w:t>
      </w:r>
    </w:p>
    <w:p w14:paraId="390FC2C1" w14:textId="77777777" w:rsidR="00F56E12" w:rsidRDefault="00037BB9">
      <w:pPr>
        <w:numPr>
          <w:ilvl w:val="0"/>
          <w:numId w:val="53"/>
        </w:numPr>
        <w:pBdr>
          <w:top w:val="nil"/>
          <w:left w:val="nil"/>
          <w:bottom w:val="nil"/>
          <w:right w:val="nil"/>
          <w:between w:val="nil"/>
        </w:pBdr>
        <w:spacing w:after="0"/>
        <w:rPr>
          <w:color w:val="000000"/>
        </w:rPr>
      </w:pPr>
      <w:r>
        <w:rPr>
          <w:i/>
          <w:iCs/>
          <w:color w:val="000000"/>
        </w:rPr>
        <w:t>line_score.csv</w:t>
      </w:r>
      <w:r>
        <w:rPr>
          <w:color w:val="000000"/>
        </w:rPr>
        <w:t xml:space="preserve"> - Resultados detallados por partido</w:t>
      </w:r>
    </w:p>
    <w:p w14:paraId="2CAF2BF3" w14:textId="77777777" w:rsidR="00F56E12" w:rsidRDefault="00037BB9">
      <w:pPr>
        <w:numPr>
          <w:ilvl w:val="0"/>
          <w:numId w:val="53"/>
        </w:numPr>
        <w:pBdr>
          <w:top w:val="nil"/>
          <w:left w:val="nil"/>
          <w:bottom w:val="nil"/>
          <w:right w:val="nil"/>
          <w:between w:val="nil"/>
        </w:pBdr>
        <w:spacing w:after="0"/>
        <w:rPr>
          <w:color w:val="000000"/>
        </w:rPr>
      </w:pPr>
      <w:r>
        <w:rPr>
          <w:i/>
          <w:iCs/>
          <w:color w:val="000000"/>
        </w:rPr>
        <w:t>game.csv</w:t>
      </w:r>
      <w:r>
        <w:rPr>
          <w:color w:val="000000"/>
        </w:rPr>
        <w:t xml:space="preserve"> - Información general de encuentros</w:t>
      </w:r>
    </w:p>
    <w:p w14:paraId="5735C7D7" w14:textId="77777777" w:rsidR="00F56E12" w:rsidRDefault="00037BB9">
      <w:pPr>
        <w:numPr>
          <w:ilvl w:val="0"/>
          <w:numId w:val="53"/>
        </w:numPr>
        <w:pBdr>
          <w:top w:val="nil"/>
          <w:left w:val="nil"/>
          <w:bottom w:val="nil"/>
          <w:right w:val="nil"/>
          <w:between w:val="nil"/>
        </w:pBdr>
        <w:rPr>
          <w:color w:val="000000"/>
        </w:rPr>
      </w:pPr>
      <w:r>
        <w:rPr>
          <w:i/>
          <w:iCs/>
          <w:color w:val="000000"/>
        </w:rPr>
        <w:t xml:space="preserve">team.csv </w:t>
      </w:r>
      <w:r>
        <w:rPr>
          <w:color w:val="000000"/>
        </w:rPr>
        <w:t>- Estadísticas agregadas por equipo y temporada</w:t>
      </w:r>
    </w:p>
    <w:p w14:paraId="454076A5" w14:textId="77777777" w:rsidR="00F56E12" w:rsidRDefault="00037BB9">
      <w:r>
        <w:t>Esta selección permitió concentrar el anál</w:t>
      </w:r>
      <w:r>
        <w:t>isis en datos limpios, relevantes y comparables, garantizando una base sólida para las siguientes etapas.</w:t>
      </w:r>
    </w:p>
    <w:p w14:paraId="5514753A" w14:textId="77777777" w:rsidR="00F56E12" w:rsidRDefault="00037BB9">
      <w:pPr>
        <w:pStyle w:val="Ttulo2"/>
      </w:pPr>
      <w:bookmarkStart w:id="6" w:name="_heading=h.91pb7b6boklo" w:colFirst="0" w:colLast="0"/>
      <w:bookmarkEnd w:id="6"/>
      <w:r>
        <w:t>Limpieza y transformación</w:t>
      </w:r>
    </w:p>
    <w:p w14:paraId="0CE21162" w14:textId="77777777" w:rsidR="00F56E12" w:rsidRDefault="00037BB9">
      <w:r>
        <w:t>La fase de limpieza y transformación de los datos se realizó íntegramente en Python, utilizando librerías especializadas com</w:t>
      </w:r>
      <w:r>
        <w:t xml:space="preserve">o Pandas y </w:t>
      </w:r>
      <w:proofErr w:type="spellStart"/>
      <w:r>
        <w:t>NumPy</w:t>
      </w:r>
      <w:proofErr w:type="spellEnd"/>
      <w:r>
        <w:t xml:space="preserve">. Todos los archivos seleccionados del repositorio de </w:t>
      </w:r>
      <w:proofErr w:type="spellStart"/>
      <w:r>
        <w:t>Kaggle</w:t>
      </w:r>
      <w:proofErr w:type="spellEnd"/>
      <w:r>
        <w:t xml:space="preserve"> se trabajaron en formato CSV, lo cual facilitó su lectura, manipulación y posterior integración dentro del notebook del proyecto. Para optimizar el proceso y distribuir responsabi</w:t>
      </w:r>
      <w:r>
        <w:t xml:space="preserve">lidades, cada integrante del equipo asumió la limpieza, revisión y análisis preliminar de uno de los archivos seleccionados. Esta dinámica permitió una comprensión profunda de la estructura, calidad y características específicas de cada </w:t>
      </w:r>
      <w:proofErr w:type="spellStart"/>
      <w:r>
        <w:t>dataset</w:t>
      </w:r>
      <w:proofErr w:type="spellEnd"/>
      <w:r>
        <w:t xml:space="preserve"> antes de in</w:t>
      </w:r>
      <w:r>
        <w:t>tegrarlos en el análisis colectivo.</w:t>
      </w:r>
    </w:p>
    <w:p w14:paraId="57C191E0" w14:textId="77777777" w:rsidR="00F56E12" w:rsidRDefault="00037BB9">
      <w:r>
        <w:lastRenderedPageBreak/>
        <w:t>El proceso general de limpieza incluyó:</w:t>
      </w:r>
    </w:p>
    <w:p w14:paraId="38061DD6" w14:textId="77777777" w:rsidR="00F56E12" w:rsidRDefault="00037BB9">
      <w:pPr>
        <w:numPr>
          <w:ilvl w:val="0"/>
          <w:numId w:val="64"/>
        </w:numPr>
        <w:pBdr>
          <w:top w:val="nil"/>
          <w:left w:val="nil"/>
          <w:bottom w:val="nil"/>
          <w:right w:val="nil"/>
          <w:between w:val="nil"/>
        </w:pBdr>
        <w:spacing w:after="0"/>
        <w:rPr>
          <w:color w:val="000000"/>
        </w:rPr>
      </w:pPr>
      <w:r>
        <w:rPr>
          <w:color w:val="000000"/>
        </w:rPr>
        <w:t>Carga individual de los archivos CSV en Python</w:t>
      </w:r>
    </w:p>
    <w:p w14:paraId="5DB35DF4" w14:textId="77777777" w:rsidR="00F56E12" w:rsidRDefault="00037BB9">
      <w:pPr>
        <w:numPr>
          <w:ilvl w:val="0"/>
          <w:numId w:val="64"/>
        </w:numPr>
        <w:pBdr>
          <w:top w:val="nil"/>
          <w:left w:val="nil"/>
          <w:bottom w:val="nil"/>
          <w:right w:val="nil"/>
          <w:between w:val="nil"/>
        </w:pBdr>
        <w:spacing w:after="0"/>
        <w:rPr>
          <w:color w:val="000000"/>
        </w:rPr>
      </w:pPr>
      <w:r>
        <w:rPr>
          <w:color w:val="000000"/>
        </w:rPr>
        <w:t>Revisión de la estructura de cada archivo (dimensiones, variables, tipos de datos)</w:t>
      </w:r>
    </w:p>
    <w:p w14:paraId="452830DB" w14:textId="77777777" w:rsidR="00F56E12" w:rsidRDefault="00037BB9">
      <w:pPr>
        <w:numPr>
          <w:ilvl w:val="0"/>
          <w:numId w:val="64"/>
        </w:numPr>
        <w:pBdr>
          <w:top w:val="nil"/>
          <w:left w:val="nil"/>
          <w:bottom w:val="nil"/>
          <w:right w:val="nil"/>
          <w:between w:val="nil"/>
        </w:pBdr>
        <w:spacing w:after="0"/>
        <w:rPr>
          <w:color w:val="000000"/>
        </w:rPr>
      </w:pPr>
      <w:r>
        <w:rPr>
          <w:color w:val="000000"/>
        </w:rPr>
        <w:t xml:space="preserve">Corrección de tipos de datos (conversión a numéricos, fechas, </w:t>
      </w:r>
      <w:proofErr w:type="spellStart"/>
      <w:r>
        <w:rPr>
          <w:color w:val="000000"/>
        </w:rPr>
        <w:t>strings</w:t>
      </w:r>
      <w:proofErr w:type="spellEnd"/>
      <w:r>
        <w:rPr>
          <w:color w:val="000000"/>
        </w:rPr>
        <w:t xml:space="preserve"> estandarizados)</w:t>
      </w:r>
    </w:p>
    <w:p w14:paraId="31E72BE2" w14:textId="77777777" w:rsidR="00F56E12" w:rsidRDefault="00037BB9">
      <w:pPr>
        <w:numPr>
          <w:ilvl w:val="0"/>
          <w:numId w:val="64"/>
        </w:numPr>
        <w:pBdr>
          <w:top w:val="nil"/>
          <w:left w:val="nil"/>
          <w:bottom w:val="nil"/>
          <w:right w:val="nil"/>
          <w:between w:val="nil"/>
        </w:pBdr>
        <w:spacing w:after="0"/>
        <w:rPr>
          <w:color w:val="000000"/>
        </w:rPr>
      </w:pPr>
      <w:r>
        <w:rPr>
          <w:color w:val="000000"/>
        </w:rPr>
        <w:t>Eliminación de registros duplicados identificados mediante claves compuestas</w:t>
      </w:r>
    </w:p>
    <w:p w14:paraId="0C8B4D47" w14:textId="77777777" w:rsidR="00F56E12" w:rsidRDefault="00037BB9">
      <w:pPr>
        <w:numPr>
          <w:ilvl w:val="0"/>
          <w:numId w:val="64"/>
        </w:numPr>
        <w:pBdr>
          <w:top w:val="nil"/>
          <w:left w:val="nil"/>
          <w:bottom w:val="nil"/>
          <w:right w:val="nil"/>
          <w:between w:val="nil"/>
        </w:pBdr>
        <w:spacing w:after="0"/>
        <w:rPr>
          <w:color w:val="000000"/>
        </w:rPr>
      </w:pPr>
      <w:r>
        <w:rPr>
          <w:color w:val="000000"/>
        </w:rPr>
        <w:t>Identificación y tratamiento de valores nulos, según el comportamiento de cada archivo</w:t>
      </w:r>
    </w:p>
    <w:p w14:paraId="57205DE8" w14:textId="77777777" w:rsidR="00F56E12" w:rsidRDefault="00037BB9">
      <w:pPr>
        <w:numPr>
          <w:ilvl w:val="0"/>
          <w:numId w:val="64"/>
        </w:numPr>
        <w:pBdr>
          <w:top w:val="nil"/>
          <w:left w:val="nil"/>
          <w:bottom w:val="nil"/>
          <w:right w:val="nil"/>
          <w:between w:val="nil"/>
        </w:pBdr>
        <w:spacing w:after="0"/>
        <w:rPr>
          <w:color w:val="000000"/>
        </w:rPr>
      </w:pPr>
      <w:r>
        <w:rPr>
          <w:color w:val="000000"/>
        </w:rPr>
        <w:t>Normal</w:t>
      </w:r>
      <w:r>
        <w:rPr>
          <w:color w:val="000000"/>
        </w:rPr>
        <w:t>ización de nombres de columnas para facilitar uniones entre archivos</w:t>
      </w:r>
    </w:p>
    <w:p w14:paraId="0FBF6134" w14:textId="77777777" w:rsidR="00F56E12" w:rsidRDefault="00037BB9">
      <w:pPr>
        <w:numPr>
          <w:ilvl w:val="0"/>
          <w:numId w:val="64"/>
        </w:numPr>
        <w:pBdr>
          <w:top w:val="nil"/>
          <w:left w:val="nil"/>
          <w:bottom w:val="nil"/>
          <w:right w:val="nil"/>
          <w:between w:val="nil"/>
        </w:pBdr>
        <w:spacing w:after="0"/>
        <w:rPr>
          <w:color w:val="000000"/>
        </w:rPr>
      </w:pPr>
      <w:r>
        <w:rPr>
          <w:color w:val="000000"/>
        </w:rPr>
        <w:t>Estandarización de códigos de equipos (considerando relocalizaciones históricas)</w:t>
      </w:r>
    </w:p>
    <w:p w14:paraId="3C00CC27" w14:textId="77777777" w:rsidR="00F56E12" w:rsidRDefault="00037BB9">
      <w:pPr>
        <w:numPr>
          <w:ilvl w:val="0"/>
          <w:numId w:val="64"/>
        </w:numPr>
        <w:pBdr>
          <w:top w:val="nil"/>
          <w:left w:val="nil"/>
          <w:bottom w:val="nil"/>
          <w:right w:val="nil"/>
          <w:between w:val="nil"/>
        </w:pBdr>
        <w:rPr>
          <w:color w:val="000000"/>
        </w:rPr>
      </w:pPr>
      <w:r>
        <w:rPr>
          <w:color w:val="000000"/>
        </w:rPr>
        <w:t>Creación de columnas adicionales, como métricas personalizadas de rendimiento</w:t>
      </w:r>
    </w:p>
    <w:p w14:paraId="05A4B9DB" w14:textId="77777777" w:rsidR="00F56E12" w:rsidRDefault="00037BB9">
      <w:pPr>
        <w:pStyle w:val="Ttulo2"/>
      </w:pPr>
      <w:bookmarkStart w:id="7" w:name="_heading=h.97nkynbadaei" w:colFirst="0" w:colLast="0"/>
      <w:bookmarkEnd w:id="7"/>
      <w:r>
        <w:t>Tratamiento de valores falta</w:t>
      </w:r>
      <w:r>
        <w:t>ntes</w:t>
      </w:r>
    </w:p>
    <w:p w14:paraId="1B7AB731" w14:textId="77777777" w:rsidR="00F56E12" w:rsidRDefault="00037BB9">
      <w:pPr>
        <w:numPr>
          <w:ilvl w:val="0"/>
          <w:numId w:val="74"/>
        </w:numPr>
        <w:pBdr>
          <w:top w:val="nil"/>
          <w:left w:val="nil"/>
          <w:bottom w:val="nil"/>
          <w:right w:val="nil"/>
          <w:between w:val="nil"/>
        </w:pBdr>
        <w:spacing w:after="0"/>
        <w:rPr>
          <w:color w:val="000000"/>
        </w:rPr>
      </w:pPr>
      <w:r>
        <w:rPr>
          <w:color w:val="000000"/>
        </w:rPr>
        <w:t>Variables numéricas: Imputación por mediana cuando representaba &lt;5% del total</w:t>
      </w:r>
    </w:p>
    <w:p w14:paraId="4DD281DB" w14:textId="77777777" w:rsidR="00F56E12" w:rsidRDefault="00037BB9">
      <w:pPr>
        <w:numPr>
          <w:ilvl w:val="0"/>
          <w:numId w:val="74"/>
        </w:numPr>
        <w:pBdr>
          <w:top w:val="nil"/>
          <w:left w:val="nil"/>
          <w:bottom w:val="nil"/>
          <w:right w:val="nil"/>
          <w:between w:val="nil"/>
        </w:pBdr>
        <w:spacing w:after="0"/>
        <w:rPr>
          <w:color w:val="000000"/>
        </w:rPr>
      </w:pPr>
      <w:r>
        <w:rPr>
          <w:color w:val="000000"/>
        </w:rPr>
        <w:t>Variables categóricas: Análisis caso por caso según contexto</w:t>
      </w:r>
    </w:p>
    <w:p w14:paraId="1FCC8B19" w14:textId="77777777" w:rsidR="00F56E12" w:rsidRDefault="00037BB9">
      <w:pPr>
        <w:numPr>
          <w:ilvl w:val="0"/>
          <w:numId w:val="74"/>
        </w:numPr>
        <w:pBdr>
          <w:top w:val="nil"/>
          <w:left w:val="nil"/>
          <w:bottom w:val="nil"/>
          <w:right w:val="nil"/>
          <w:between w:val="nil"/>
        </w:pBdr>
        <w:rPr>
          <w:color w:val="000000"/>
        </w:rPr>
      </w:pPr>
      <w:r>
        <w:rPr>
          <w:color w:val="000000"/>
        </w:rPr>
        <w:t xml:space="preserve">Registros incompletos críticos: Eliminados si </w:t>
      </w:r>
      <w:r>
        <w:t>afectan</w:t>
      </w:r>
      <w:r>
        <w:rPr>
          <w:color w:val="000000"/>
        </w:rPr>
        <w:t xml:space="preserve"> métricas clave (representaron &lt;2% del total)</w:t>
      </w:r>
    </w:p>
    <w:p w14:paraId="0500FE13" w14:textId="77777777" w:rsidR="00F56E12" w:rsidRDefault="00037BB9">
      <w:pPr>
        <w:pStyle w:val="Ttulo2"/>
      </w:pPr>
      <w:bookmarkStart w:id="8" w:name="_heading=h.9mzlq5lr14jd" w:colFirst="0" w:colLast="0"/>
      <w:bookmarkEnd w:id="8"/>
      <w:r>
        <w:t xml:space="preserve">Análisis </w:t>
      </w:r>
      <w:r>
        <w:t>estadístico</w:t>
      </w:r>
    </w:p>
    <w:p w14:paraId="121FD707" w14:textId="77777777" w:rsidR="00F56E12" w:rsidRDefault="00037BB9">
      <w:r>
        <w:t>Se aplicaron técnicas estadísticas descriptivas e inferenciales para comprender la distribución y relaciones entre variables:</w:t>
      </w:r>
    </w:p>
    <w:p w14:paraId="6A88DCE4" w14:textId="77777777" w:rsidR="00F56E12" w:rsidRDefault="00037BB9">
      <w:pPr>
        <w:numPr>
          <w:ilvl w:val="0"/>
          <w:numId w:val="1"/>
        </w:numPr>
        <w:pBdr>
          <w:top w:val="nil"/>
          <w:left w:val="nil"/>
          <w:bottom w:val="nil"/>
          <w:right w:val="nil"/>
          <w:between w:val="nil"/>
        </w:pBdr>
        <w:spacing w:after="0"/>
        <w:rPr>
          <w:color w:val="000000"/>
        </w:rPr>
      </w:pPr>
      <w:r>
        <w:rPr>
          <w:color w:val="000000"/>
        </w:rPr>
        <w:t>Estadística descriptiva:</w:t>
      </w:r>
    </w:p>
    <w:p w14:paraId="1F8EFD42" w14:textId="77777777" w:rsidR="00F56E12" w:rsidRDefault="00037BB9">
      <w:pPr>
        <w:numPr>
          <w:ilvl w:val="0"/>
          <w:numId w:val="6"/>
        </w:numPr>
        <w:pBdr>
          <w:top w:val="nil"/>
          <w:left w:val="nil"/>
          <w:bottom w:val="nil"/>
          <w:right w:val="nil"/>
          <w:between w:val="nil"/>
        </w:pBdr>
        <w:spacing w:after="0"/>
        <w:ind w:left="993" w:hanging="283"/>
        <w:rPr>
          <w:color w:val="000000"/>
        </w:rPr>
      </w:pPr>
      <w:r>
        <w:rPr>
          <w:color w:val="000000"/>
        </w:rPr>
        <w:t>Medidas de tendencia central (media, mediana, moda)</w:t>
      </w:r>
    </w:p>
    <w:p w14:paraId="4B968C11" w14:textId="77777777" w:rsidR="00F56E12" w:rsidRDefault="00037BB9">
      <w:pPr>
        <w:numPr>
          <w:ilvl w:val="0"/>
          <w:numId w:val="6"/>
        </w:numPr>
        <w:pBdr>
          <w:top w:val="nil"/>
          <w:left w:val="nil"/>
          <w:bottom w:val="nil"/>
          <w:right w:val="nil"/>
          <w:between w:val="nil"/>
        </w:pBdr>
        <w:spacing w:after="0"/>
        <w:ind w:left="993" w:hanging="283"/>
        <w:rPr>
          <w:color w:val="000000"/>
        </w:rPr>
      </w:pPr>
      <w:r>
        <w:rPr>
          <w:color w:val="000000"/>
        </w:rPr>
        <w:t>Medidas de dispersión (desviación estánda</w:t>
      </w:r>
      <w:r>
        <w:rPr>
          <w:color w:val="000000"/>
        </w:rPr>
        <w:t>r, rango intercuartílico)</w:t>
      </w:r>
    </w:p>
    <w:p w14:paraId="69883FC4" w14:textId="77777777" w:rsidR="00F56E12" w:rsidRDefault="00037BB9">
      <w:pPr>
        <w:numPr>
          <w:ilvl w:val="0"/>
          <w:numId w:val="6"/>
        </w:numPr>
        <w:pBdr>
          <w:top w:val="nil"/>
          <w:left w:val="nil"/>
          <w:bottom w:val="nil"/>
          <w:right w:val="nil"/>
          <w:between w:val="nil"/>
        </w:pBdr>
        <w:spacing w:after="0"/>
        <w:ind w:left="993" w:hanging="283"/>
        <w:rPr>
          <w:color w:val="000000"/>
        </w:rPr>
      </w:pPr>
      <w:r>
        <w:rPr>
          <w:color w:val="000000"/>
        </w:rPr>
        <w:t>Análisis de percentiles para establecer umbrales de rendimiento</w:t>
      </w:r>
    </w:p>
    <w:p w14:paraId="2B032902" w14:textId="77777777" w:rsidR="00F56E12" w:rsidRDefault="00037BB9">
      <w:pPr>
        <w:numPr>
          <w:ilvl w:val="0"/>
          <w:numId w:val="1"/>
        </w:numPr>
        <w:pBdr>
          <w:top w:val="nil"/>
          <w:left w:val="nil"/>
          <w:bottom w:val="nil"/>
          <w:right w:val="nil"/>
          <w:between w:val="nil"/>
        </w:pBdr>
        <w:spacing w:after="0"/>
        <w:rPr>
          <w:color w:val="000000"/>
        </w:rPr>
      </w:pPr>
      <w:r>
        <w:rPr>
          <w:color w:val="000000"/>
        </w:rPr>
        <w:t>Estadística inferencial:</w:t>
      </w:r>
    </w:p>
    <w:p w14:paraId="3348ED4C" w14:textId="77777777" w:rsidR="00F56E12" w:rsidRDefault="00037BB9">
      <w:pPr>
        <w:numPr>
          <w:ilvl w:val="0"/>
          <w:numId w:val="9"/>
        </w:numPr>
        <w:pBdr>
          <w:top w:val="nil"/>
          <w:left w:val="nil"/>
          <w:bottom w:val="nil"/>
          <w:right w:val="nil"/>
          <w:between w:val="nil"/>
        </w:pBdr>
        <w:spacing w:after="0"/>
        <w:ind w:left="993" w:hanging="283"/>
        <w:rPr>
          <w:color w:val="000000"/>
        </w:rPr>
      </w:pPr>
      <w:r>
        <w:rPr>
          <w:color w:val="000000"/>
        </w:rPr>
        <w:t>Análisis de correlaciones de Pearson entre métricas clave</w:t>
      </w:r>
    </w:p>
    <w:p w14:paraId="0FC43F99" w14:textId="77777777" w:rsidR="00F56E12" w:rsidRDefault="00037BB9">
      <w:pPr>
        <w:numPr>
          <w:ilvl w:val="0"/>
          <w:numId w:val="9"/>
        </w:numPr>
        <w:pBdr>
          <w:top w:val="nil"/>
          <w:left w:val="nil"/>
          <w:bottom w:val="nil"/>
          <w:right w:val="nil"/>
          <w:between w:val="nil"/>
        </w:pBdr>
        <w:spacing w:after="0"/>
        <w:ind w:left="993" w:hanging="283"/>
        <w:rPr>
          <w:color w:val="000000"/>
        </w:rPr>
      </w:pPr>
      <w:r>
        <w:rPr>
          <w:color w:val="000000"/>
        </w:rPr>
        <w:t>Pruebas de normalidad para validar distribuciones</w:t>
      </w:r>
    </w:p>
    <w:p w14:paraId="76C892E4" w14:textId="77777777" w:rsidR="00F56E12" w:rsidRDefault="00037BB9">
      <w:pPr>
        <w:numPr>
          <w:ilvl w:val="0"/>
          <w:numId w:val="9"/>
        </w:numPr>
        <w:pBdr>
          <w:top w:val="nil"/>
          <w:left w:val="nil"/>
          <w:bottom w:val="nil"/>
          <w:right w:val="nil"/>
          <w:between w:val="nil"/>
        </w:pBdr>
        <w:spacing w:after="0"/>
        <w:ind w:left="993" w:hanging="283"/>
        <w:rPr>
          <w:color w:val="000000"/>
        </w:rPr>
      </w:pPr>
      <w:r>
        <w:rPr>
          <w:color w:val="000000"/>
        </w:rPr>
        <w:t xml:space="preserve">Identificación de valores </w:t>
      </w:r>
      <w:r>
        <w:rPr>
          <w:color w:val="000000"/>
        </w:rPr>
        <w:t>atípicos mediante método IQR</w:t>
      </w:r>
    </w:p>
    <w:p w14:paraId="07B82B85" w14:textId="77777777" w:rsidR="00F56E12" w:rsidRDefault="00037BB9">
      <w:pPr>
        <w:numPr>
          <w:ilvl w:val="0"/>
          <w:numId w:val="7"/>
        </w:numPr>
        <w:pBdr>
          <w:top w:val="nil"/>
          <w:left w:val="nil"/>
          <w:bottom w:val="nil"/>
          <w:right w:val="nil"/>
          <w:between w:val="nil"/>
        </w:pBdr>
        <w:spacing w:after="0"/>
        <w:rPr>
          <w:color w:val="000000"/>
        </w:rPr>
      </w:pPr>
      <w:r>
        <w:rPr>
          <w:color w:val="000000"/>
        </w:rPr>
        <w:t>Técnicas avanzadas:</w:t>
      </w:r>
    </w:p>
    <w:p w14:paraId="3F6A3601" w14:textId="77777777" w:rsidR="00F56E12" w:rsidRDefault="00037BB9">
      <w:pPr>
        <w:numPr>
          <w:ilvl w:val="0"/>
          <w:numId w:val="8"/>
        </w:numPr>
        <w:pBdr>
          <w:top w:val="nil"/>
          <w:left w:val="nil"/>
          <w:bottom w:val="nil"/>
          <w:right w:val="nil"/>
          <w:between w:val="nil"/>
        </w:pBdr>
        <w:spacing w:after="0"/>
        <w:ind w:left="993" w:hanging="283"/>
        <w:rPr>
          <w:color w:val="000000"/>
        </w:rPr>
      </w:pPr>
      <w:r>
        <w:rPr>
          <w:color w:val="000000"/>
        </w:rPr>
        <w:t>Estandarización z-score para crear métricas comparables</w:t>
      </w:r>
    </w:p>
    <w:p w14:paraId="68A6900A" w14:textId="77777777" w:rsidR="00F56E12" w:rsidRDefault="00037BB9">
      <w:pPr>
        <w:numPr>
          <w:ilvl w:val="0"/>
          <w:numId w:val="8"/>
        </w:numPr>
        <w:pBdr>
          <w:top w:val="nil"/>
          <w:left w:val="nil"/>
          <w:bottom w:val="nil"/>
          <w:right w:val="nil"/>
          <w:between w:val="nil"/>
        </w:pBdr>
        <w:spacing w:after="0"/>
        <w:ind w:left="993" w:hanging="283"/>
        <w:rPr>
          <w:color w:val="000000"/>
        </w:rPr>
      </w:pPr>
      <w:r>
        <w:rPr>
          <w:color w:val="000000"/>
        </w:rPr>
        <w:t>Análisis de componentes principales (considerado para reducción dimensional)</w:t>
      </w:r>
    </w:p>
    <w:p w14:paraId="58F0BB01" w14:textId="77777777" w:rsidR="00F56E12" w:rsidRDefault="00037BB9">
      <w:pPr>
        <w:numPr>
          <w:ilvl w:val="0"/>
          <w:numId w:val="8"/>
        </w:numPr>
        <w:pBdr>
          <w:top w:val="nil"/>
          <w:left w:val="nil"/>
          <w:bottom w:val="nil"/>
          <w:right w:val="nil"/>
          <w:between w:val="nil"/>
        </w:pBdr>
        <w:spacing w:after="0"/>
        <w:ind w:left="993" w:hanging="283"/>
        <w:rPr>
          <w:color w:val="000000"/>
        </w:rPr>
      </w:pPr>
      <w:proofErr w:type="spellStart"/>
      <w:r>
        <w:rPr>
          <w:color w:val="000000"/>
        </w:rPr>
        <w:t>Clustering</w:t>
      </w:r>
      <w:proofErr w:type="spellEnd"/>
      <w:r>
        <w:rPr>
          <w:color w:val="000000"/>
        </w:rPr>
        <w:t xml:space="preserve"> K-</w:t>
      </w:r>
      <w:proofErr w:type="spellStart"/>
      <w:r>
        <w:rPr>
          <w:color w:val="000000"/>
        </w:rPr>
        <w:t>Means</w:t>
      </w:r>
      <w:proofErr w:type="spellEnd"/>
      <w:r>
        <w:rPr>
          <w:color w:val="000000"/>
        </w:rPr>
        <w:t xml:space="preserve"> para segmentación de perfiles</w:t>
      </w:r>
    </w:p>
    <w:p w14:paraId="2642FA5E" w14:textId="77777777" w:rsidR="00F56E12" w:rsidRDefault="00037BB9">
      <w:pPr>
        <w:numPr>
          <w:ilvl w:val="0"/>
          <w:numId w:val="8"/>
        </w:numPr>
        <w:pBdr>
          <w:top w:val="nil"/>
          <w:left w:val="nil"/>
          <w:bottom w:val="nil"/>
          <w:right w:val="nil"/>
          <w:between w:val="nil"/>
        </w:pBdr>
        <w:ind w:left="993" w:hanging="283"/>
        <w:rPr>
          <w:color w:val="000000"/>
        </w:rPr>
      </w:pPr>
      <w:r>
        <w:rPr>
          <w:color w:val="000000"/>
        </w:rPr>
        <w:t>Regresión lineal múltiple</w:t>
      </w:r>
      <w:r>
        <w:rPr>
          <w:color w:val="000000"/>
        </w:rPr>
        <w:t xml:space="preserve"> para modelado predictivo}</w:t>
      </w:r>
    </w:p>
    <w:p w14:paraId="728BBC4A" w14:textId="77777777" w:rsidR="00F56E12" w:rsidRDefault="00F56E12"/>
    <w:p w14:paraId="75C36268" w14:textId="77777777" w:rsidR="00F56E12" w:rsidRDefault="00F56E12"/>
    <w:p w14:paraId="63A335FA" w14:textId="77777777" w:rsidR="00F56E12" w:rsidRDefault="00F56E12"/>
    <w:p w14:paraId="075A9DF4" w14:textId="77777777" w:rsidR="00F56E12" w:rsidRDefault="00F56E12"/>
    <w:p w14:paraId="3A6A3CDC" w14:textId="77777777" w:rsidR="00F56E12" w:rsidRDefault="00037BB9">
      <w:pPr>
        <w:pStyle w:val="Ttulo2"/>
      </w:pPr>
      <w:bookmarkStart w:id="9" w:name="_heading=h.umsw7x56jl08" w:colFirst="0" w:colLast="0"/>
      <w:bookmarkEnd w:id="9"/>
      <w:r>
        <w:lastRenderedPageBreak/>
        <w:t>Visualizaciones</w:t>
      </w:r>
    </w:p>
    <w:p w14:paraId="18AD85A3" w14:textId="77777777" w:rsidR="00F56E12" w:rsidRDefault="00037BB9">
      <w:r>
        <w:t>Se desarrolló un ecosistema completo de visualizaciones dividido en dos categorías:</w:t>
      </w:r>
    </w:p>
    <w:p w14:paraId="53EC7D27" w14:textId="77777777" w:rsidR="00F56E12" w:rsidRDefault="00037BB9">
      <w:r>
        <w:rPr>
          <w:b/>
          <w:bCs/>
        </w:rPr>
        <w:t>Categoría 1:</w:t>
      </w:r>
      <w:r>
        <w:t xml:space="preserve"> Análisis Exploratorio (EDA) en Python:</w:t>
      </w:r>
    </w:p>
    <w:p w14:paraId="328A3130" w14:textId="77777777" w:rsidR="00F56E12" w:rsidRDefault="00037BB9">
      <w:pPr>
        <w:numPr>
          <w:ilvl w:val="0"/>
          <w:numId w:val="10"/>
        </w:numPr>
        <w:pBdr>
          <w:top w:val="nil"/>
          <w:left w:val="nil"/>
          <w:bottom w:val="nil"/>
          <w:right w:val="nil"/>
          <w:between w:val="nil"/>
        </w:pBdr>
        <w:spacing w:after="0"/>
        <w:rPr>
          <w:color w:val="000000"/>
        </w:rPr>
      </w:pPr>
      <w:r>
        <w:rPr>
          <w:color w:val="000000"/>
        </w:rPr>
        <w:t>Histogramas con curvas de densidad (KDE)</w:t>
      </w:r>
    </w:p>
    <w:p w14:paraId="7A8DC71D" w14:textId="77777777" w:rsidR="00F56E12" w:rsidRDefault="00037BB9">
      <w:pPr>
        <w:numPr>
          <w:ilvl w:val="0"/>
          <w:numId w:val="10"/>
        </w:numPr>
        <w:pBdr>
          <w:top w:val="nil"/>
          <w:left w:val="nil"/>
          <w:bottom w:val="nil"/>
          <w:right w:val="nil"/>
          <w:between w:val="nil"/>
        </w:pBdr>
        <w:spacing w:after="0"/>
        <w:rPr>
          <w:color w:val="000000"/>
        </w:rPr>
      </w:pPr>
      <w:r>
        <w:rPr>
          <w:color w:val="000000"/>
        </w:rPr>
        <w:t>Gráficos de dispersión (</w:t>
      </w:r>
      <w:proofErr w:type="spellStart"/>
      <w:r>
        <w:rPr>
          <w:color w:val="000000"/>
        </w:rPr>
        <w:t>scatter</w:t>
      </w:r>
      <w:proofErr w:type="spellEnd"/>
      <w:r>
        <w:rPr>
          <w:color w:val="000000"/>
        </w:rPr>
        <w:t xml:space="preserve"> </w:t>
      </w:r>
      <w:proofErr w:type="spellStart"/>
      <w:r>
        <w:rPr>
          <w:color w:val="000000"/>
        </w:rPr>
        <w:t>plots</w:t>
      </w:r>
      <w:proofErr w:type="spellEnd"/>
      <w:r>
        <w:rPr>
          <w:color w:val="000000"/>
        </w:rPr>
        <w:t>)</w:t>
      </w:r>
    </w:p>
    <w:p w14:paraId="2C1CAB15" w14:textId="77777777" w:rsidR="00F56E12" w:rsidRDefault="00037BB9">
      <w:pPr>
        <w:numPr>
          <w:ilvl w:val="0"/>
          <w:numId w:val="10"/>
        </w:numPr>
        <w:pBdr>
          <w:top w:val="nil"/>
          <w:left w:val="nil"/>
          <w:bottom w:val="nil"/>
          <w:right w:val="nil"/>
          <w:between w:val="nil"/>
        </w:pBdr>
        <w:spacing w:after="0"/>
        <w:rPr>
          <w:color w:val="000000"/>
        </w:rPr>
      </w:pPr>
      <w:r>
        <w:rPr>
          <w:color w:val="000000"/>
        </w:rPr>
        <w:t>Mapas de calor de correlaciones</w:t>
      </w:r>
    </w:p>
    <w:p w14:paraId="62DC0EBB" w14:textId="77777777" w:rsidR="00F56E12" w:rsidRDefault="00037BB9">
      <w:pPr>
        <w:numPr>
          <w:ilvl w:val="0"/>
          <w:numId w:val="10"/>
        </w:numPr>
        <w:pBdr>
          <w:top w:val="nil"/>
          <w:left w:val="nil"/>
          <w:bottom w:val="nil"/>
          <w:right w:val="nil"/>
          <w:between w:val="nil"/>
        </w:pBdr>
        <w:spacing w:after="0"/>
        <w:rPr>
          <w:color w:val="000000"/>
        </w:rPr>
      </w:pPr>
      <w:proofErr w:type="spellStart"/>
      <w:r>
        <w:rPr>
          <w:color w:val="000000"/>
        </w:rPr>
        <w:t>Boxplots</w:t>
      </w:r>
      <w:proofErr w:type="spellEnd"/>
      <w:r>
        <w:rPr>
          <w:color w:val="000000"/>
        </w:rPr>
        <w:t xml:space="preserve"> temporales</w:t>
      </w:r>
    </w:p>
    <w:p w14:paraId="2F2E0E6D" w14:textId="77777777" w:rsidR="00F56E12" w:rsidRDefault="00037BB9">
      <w:pPr>
        <w:numPr>
          <w:ilvl w:val="0"/>
          <w:numId w:val="10"/>
        </w:numPr>
        <w:pBdr>
          <w:top w:val="nil"/>
          <w:left w:val="nil"/>
          <w:bottom w:val="nil"/>
          <w:right w:val="nil"/>
          <w:between w:val="nil"/>
        </w:pBdr>
        <w:spacing w:after="0"/>
        <w:rPr>
          <w:color w:val="000000"/>
        </w:rPr>
      </w:pPr>
      <w:r>
        <w:rPr>
          <w:color w:val="000000"/>
        </w:rPr>
        <w:t>Gráficos de barras comparativos</w:t>
      </w:r>
    </w:p>
    <w:p w14:paraId="14EC340E" w14:textId="77777777" w:rsidR="00F56E12" w:rsidRDefault="00037BB9">
      <w:pPr>
        <w:numPr>
          <w:ilvl w:val="0"/>
          <w:numId w:val="10"/>
        </w:numPr>
        <w:pBdr>
          <w:top w:val="nil"/>
          <w:left w:val="nil"/>
          <w:bottom w:val="nil"/>
          <w:right w:val="nil"/>
          <w:between w:val="nil"/>
        </w:pBdr>
        <w:rPr>
          <w:color w:val="000000"/>
        </w:rPr>
      </w:pPr>
      <w:r>
        <w:rPr>
          <w:color w:val="000000"/>
        </w:rPr>
        <w:t>Gráficos de líneas para tendencias históricas</w:t>
      </w:r>
    </w:p>
    <w:p w14:paraId="4495C95D" w14:textId="77777777" w:rsidR="00F56E12" w:rsidRDefault="00037BB9">
      <w:r>
        <w:rPr>
          <w:b/>
          <w:bCs/>
        </w:rPr>
        <w:t>Categoría 2:</w:t>
      </w:r>
      <w:r>
        <w:t xml:space="preserve"> </w:t>
      </w:r>
      <w:proofErr w:type="spellStart"/>
      <w:r>
        <w:t>Dashboards</w:t>
      </w:r>
      <w:proofErr w:type="spellEnd"/>
      <w:r>
        <w:t xml:space="preserve"> Interactivos:</w:t>
      </w:r>
    </w:p>
    <w:p w14:paraId="415ACB2D" w14:textId="77777777" w:rsidR="00F56E12" w:rsidRDefault="00037BB9">
      <w:pPr>
        <w:numPr>
          <w:ilvl w:val="0"/>
          <w:numId w:val="11"/>
        </w:numPr>
        <w:pBdr>
          <w:top w:val="nil"/>
          <w:left w:val="nil"/>
          <w:bottom w:val="nil"/>
          <w:right w:val="nil"/>
          <w:between w:val="nil"/>
        </w:pBdr>
        <w:spacing w:after="0"/>
        <w:rPr>
          <w:color w:val="000000"/>
        </w:rPr>
      </w:pPr>
      <w:r>
        <w:rPr>
          <w:color w:val="000000"/>
        </w:rPr>
        <w:t>Panel de "Panorama por Equipo en la Temporada"</w:t>
      </w:r>
    </w:p>
    <w:p w14:paraId="533167BF" w14:textId="77777777" w:rsidR="00F56E12" w:rsidRDefault="00037BB9">
      <w:pPr>
        <w:numPr>
          <w:ilvl w:val="0"/>
          <w:numId w:val="11"/>
        </w:numPr>
        <w:pBdr>
          <w:top w:val="nil"/>
          <w:left w:val="nil"/>
          <w:bottom w:val="nil"/>
          <w:right w:val="nil"/>
          <w:between w:val="nil"/>
        </w:pBdr>
        <w:spacing w:after="0"/>
        <w:rPr>
          <w:color w:val="000000"/>
        </w:rPr>
      </w:pPr>
      <w:r>
        <w:rPr>
          <w:color w:val="000000"/>
        </w:rPr>
        <w:t xml:space="preserve">Panel de "Rendimiento Individual </w:t>
      </w:r>
      <w:r>
        <w:rPr>
          <w:color w:val="000000"/>
        </w:rPr>
        <w:t>del Equipo"</w:t>
      </w:r>
    </w:p>
    <w:p w14:paraId="2965E188" w14:textId="77777777" w:rsidR="00F56E12" w:rsidRDefault="00037BB9">
      <w:pPr>
        <w:numPr>
          <w:ilvl w:val="0"/>
          <w:numId w:val="11"/>
        </w:numPr>
        <w:pBdr>
          <w:top w:val="nil"/>
          <w:left w:val="nil"/>
          <w:bottom w:val="nil"/>
          <w:right w:val="nil"/>
          <w:between w:val="nil"/>
        </w:pBdr>
        <w:spacing w:after="0"/>
        <w:rPr>
          <w:color w:val="000000"/>
        </w:rPr>
      </w:pPr>
      <w:r>
        <w:rPr>
          <w:color w:val="000000"/>
        </w:rPr>
        <w:t>Panel de "Evolución Histórica y Temporal"</w:t>
      </w:r>
    </w:p>
    <w:p w14:paraId="4489DB66" w14:textId="77777777" w:rsidR="00F56E12" w:rsidRDefault="00037BB9">
      <w:pPr>
        <w:numPr>
          <w:ilvl w:val="0"/>
          <w:numId w:val="11"/>
        </w:numPr>
        <w:pBdr>
          <w:top w:val="nil"/>
          <w:left w:val="nil"/>
          <w:bottom w:val="nil"/>
          <w:right w:val="nil"/>
          <w:between w:val="nil"/>
        </w:pBdr>
        <w:spacing w:after="0"/>
        <w:rPr>
          <w:color w:val="000000"/>
        </w:rPr>
      </w:pPr>
      <w:r>
        <w:rPr>
          <w:color w:val="000000"/>
        </w:rPr>
        <w:t xml:space="preserve">Todas las visualizaciones fueron diseñadas siguiendo principios de claridad, accesibilidad visual y capacidad de contar historias con datos (data </w:t>
      </w:r>
      <w:proofErr w:type="spellStart"/>
      <w:r>
        <w:rPr>
          <w:color w:val="000000"/>
        </w:rPr>
        <w:t>storytelling</w:t>
      </w:r>
      <w:proofErr w:type="spellEnd"/>
      <w:r>
        <w:rPr>
          <w:color w:val="000000"/>
        </w:rPr>
        <w:t>).</w:t>
      </w:r>
    </w:p>
    <w:p w14:paraId="77B2AC59" w14:textId="77777777" w:rsidR="00F56E12" w:rsidRDefault="00037BB9">
      <w:pPr>
        <w:numPr>
          <w:ilvl w:val="0"/>
          <w:numId w:val="11"/>
        </w:numPr>
        <w:pBdr>
          <w:top w:val="nil"/>
          <w:left w:val="nil"/>
          <w:bottom w:val="nil"/>
          <w:right w:val="nil"/>
          <w:between w:val="nil"/>
        </w:pBdr>
      </w:pPr>
      <w:r>
        <w:rPr>
          <w:color w:val="000000"/>
        </w:rPr>
        <w:t>Análisis exploratorio de datos (</w:t>
      </w:r>
      <w:proofErr w:type="spellStart"/>
      <w:r>
        <w:rPr>
          <w:color w:val="000000"/>
        </w:rPr>
        <w:t>eda</w:t>
      </w:r>
      <w:proofErr w:type="spellEnd"/>
      <w:r>
        <w:rPr>
          <w:color w:val="000000"/>
        </w:rPr>
        <w:t xml:space="preserve">) e </w:t>
      </w:r>
      <w:proofErr w:type="spellStart"/>
      <w:r>
        <w:rPr>
          <w:color w:val="000000"/>
        </w:rPr>
        <w:t>in</w:t>
      </w:r>
      <w:r>
        <w:rPr>
          <w:color w:val="000000"/>
        </w:rPr>
        <w:t>sights</w:t>
      </w:r>
      <w:proofErr w:type="spellEnd"/>
      <w:r>
        <w:rPr>
          <w:color w:val="000000"/>
        </w:rPr>
        <w:t xml:space="preserve"> obtenidos</w:t>
      </w:r>
    </w:p>
    <w:p w14:paraId="1C8AB970" w14:textId="77777777" w:rsidR="00F56E12" w:rsidRDefault="00037BB9">
      <w:pPr>
        <w:pStyle w:val="Ttulo1"/>
      </w:pPr>
      <w:bookmarkStart w:id="10" w:name="_heading=h.pz3xvi3k4fs3" w:colFirst="0" w:colLast="0"/>
      <w:bookmarkEnd w:id="10"/>
      <w:r>
        <w:t xml:space="preserve">Análisis exploratorio de datos (EDA) e </w:t>
      </w:r>
      <w:proofErr w:type="spellStart"/>
      <w:r>
        <w:t>insights</w:t>
      </w:r>
      <w:proofErr w:type="spellEnd"/>
      <w:r>
        <w:t xml:space="preserve"> obtenidos</w:t>
      </w:r>
    </w:p>
    <w:p w14:paraId="10F8AEC5" w14:textId="77777777" w:rsidR="00F56E12" w:rsidRDefault="00037BB9">
      <w:pPr>
        <w:pStyle w:val="Ttulo2"/>
      </w:pPr>
      <w:bookmarkStart w:id="11" w:name="_heading=h.n3793m6awmtq" w:colFirst="0" w:colLast="0"/>
      <w:bookmarkEnd w:id="11"/>
      <w:r>
        <w:t>Contexto histórico de la liga</w:t>
      </w:r>
    </w:p>
    <w:p w14:paraId="2F556E12" w14:textId="77777777" w:rsidR="00F56E12" w:rsidRDefault="00037BB9">
      <w:pPr>
        <w:keepNext/>
        <w:spacing w:before="280" w:after="280" w:line="240" w:lineRule="auto"/>
      </w:pPr>
      <w:r>
        <w:rPr>
          <w:rFonts w:ascii="Times New Roman" w:eastAsia="Times New Roman" w:hAnsi="Times New Roman" w:cs="Times New Roman"/>
          <w:b/>
          <w:bCs/>
          <w:noProof/>
          <w:sz w:val="24"/>
          <w:szCs w:val="24"/>
          <w:lang w:val="es-ES" w:eastAsia="es-ES"/>
        </w:rPr>
        <w:drawing>
          <wp:inline distT="0" distB="0" distL="0" distR="0" wp14:anchorId="3563F699" wp14:editId="56F825DF">
            <wp:extent cx="5450205" cy="2097405"/>
            <wp:effectExtent l="0" t="0" r="0" b="0"/>
            <wp:docPr id="11757889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450205" cy="2097405"/>
                    </a:xfrm>
                    <a:prstGeom prst="rect">
                      <a:avLst/>
                    </a:prstGeom>
                    <a:ln/>
                  </pic:spPr>
                </pic:pic>
              </a:graphicData>
            </a:graphic>
          </wp:inline>
        </w:drawing>
      </w:r>
    </w:p>
    <w:p w14:paraId="7B6C6C59" w14:textId="77777777" w:rsidR="00F56E12" w:rsidRDefault="00037BB9">
      <w:pPr>
        <w:pBdr>
          <w:top w:val="nil"/>
          <w:left w:val="nil"/>
          <w:bottom w:val="nil"/>
          <w:right w:val="nil"/>
          <w:between w:val="nil"/>
        </w:pBdr>
        <w:spacing w:after="200" w:line="240" w:lineRule="auto"/>
        <w:jc w:val="center"/>
        <w:rPr>
          <w:rFonts w:ascii="Times New Roman" w:eastAsia="Times New Roman" w:hAnsi="Times New Roman" w:cs="Times New Roman"/>
          <w:b/>
          <w:bCs/>
          <w:i/>
          <w:iCs/>
          <w:color w:val="0E2841"/>
          <w:sz w:val="24"/>
          <w:szCs w:val="24"/>
        </w:rPr>
      </w:pPr>
      <w:r>
        <w:rPr>
          <w:i/>
          <w:iCs/>
          <w:color w:val="0E2841"/>
          <w:sz w:val="18"/>
          <w:szCs w:val="18"/>
        </w:rPr>
        <w:t>Gráfica</w:t>
      </w:r>
      <w:r>
        <w:rPr>
          <w:i/>
          <w:iCs/>
          <w:color w:val="0E2841"/>
        </w:rPr>
        <w:t xml:space="preserve"> </w:t>
      </w:r>
      <w:r>
        <w:rPr>
          <w:i/>
          <w:iCs/>
          <w:color w:val="0E2841"/>
          <w:sz w:val="18"/>
          <w:szCs w:val="18"/>
        </w:rPr>
        <w:t>1. Cantidad de partidos por temporadas</w:t>
      </w:r>
    </w:p>
    <w:p w14:paraId="09857AF0" w14:textId="77777777" w:rsidR="00F56E12" w:rsidRDefault="00037BB9">
      <w:pPr>
        <w:spacing w:before="280" w:after="280" w:line="240" w:lineRule="auto"/>
      </w:pPr>
      <w:r>
        <w:t xml:space="preserve">Este gráfico permite visualizar la evolución del número de partidos por temporada desde 1996 hasta </w:t>
      </w:r>
      <w:r>
        <w:t>2022.</w:t>
      </w:r>
    </w:p>
    <w:p w14:paraId="60C9EC2D" w14:textId="77777777" w:rsidR="00F56E12" w:rsidRDefault="00037BB9">
      <w:pPr>
        <w:spacing w:before="280" w:after="280" w:line="240" w:lineRule="auto"/>
      </w:pPr>
      <w:r>
        <w:rPr>
          <w:b/>
          <w:bCs/>
        </w:rPr>
        <w:t>Hallazgos clave:</w:t>
      </w:r>
    </w:p>
    <w:p w14:paraId="3D7673E2" w14:textId="77777777" w:rsidR="00F56E12" w:rsidRDefault="00037BB9">
      <w:pPr>
        <w:numPr>
          <w:ilvl w:val="0"/>
          <w:numId w:val="12"/>
        </w:numPr>
        <w:spacing w:before="280" w:after="0" w:line="240" w:lineRule="auto"/>
      </w:pPr>
      <w:r>
        <w:lastRenderedPageBreak/>
        <w:t>Caídas notables en 1998, 2011 y especialmente en 2012, que presenta el menor número de partidos. Esto podría estar relacionado con huelgas, cambios en el calendario o eventos externos como crisis económicas o sanitarias.</w:t>
      </w:r>
    </w:p>
    <w:p w14:paraId="04487069" w14:textId="77777777" w:rsidR="00F56E12" w:rsidRDefault="00037BB9">
      <w:pPr>
        <w:numPr>
          <w:ilvl w:val="0"/>
          <w:numId w:val="12"/>
        </w:numPr>
        <w:spacing w:after="0" w:line="240" w:lineRule="auto"/>
        <w:jc w:val="left"/>
      </w:pPr>
      <w:r>
        <w:t>Recuperación</w:t>
      </w:r>
      <w:r>
        <w:t xml:space="preserve"> progresiva después de 2012, alcanzando niveles similares a los de las décadas anteriores.</w:t>
      </w:r>
    </w:p>
    <w:p w14:paraId="6A0D0E4F" w14:textId="77777777" w:rsidR="00F56E12" w:rsidRDefault="00037BB9">
      <w:pPr>
        <w:numPr>
          <w:ilvl w:val="0"/>
          <w:numId w:val="12"/>
        </w:numPr>
        <w:spacing w:after="280" w:line="240" w:lineRule="auto"/>
        <w:jc w:val="left"/>
      </w:pPr>
      <w:r>
        <w:t>Estabilidad general en la mayoría de las temporadas, lo que sugiere una estructura de liga relativamente constante</w:t>
      </w:r>
      <w:r>
        <w:rPr>
          <w:b/>
          <w:bCs/>
        </w:rPr>
        <w:t>.</w:t>
      </w:r>
    </w:p>
    <w:p w14:paraId="11EAE650" w14:textId="77777777" w:rsidR="00F56E12" w:rsidRDefault="00037BB9">
      <w:pPr>
        <w:spacing w:before="280" w:after="280" w:line="240" w:lineRule="auto"/>
        <w:rPr>
          <w:b/>
          <w:bCs/>
        </w:rPr>
      </w:pPr>
      <w:r>
        <w:rPr>
          <w:b/>
          <w:bCs/>
        </w:rPr>
        <w:t>Posibles causas de estos hallazgos</w:t>
      </w:r>
    </w:p>
    <w:tbl>
      <w:tblPr>
        <w:tblStyle w:val="a"/>
        <w:tblW w:w="8828" w:type="dxa"/>
        <w:jc w:val="center"/>
        <w:tblInd w:w="0" w:type="dxa"/>
        <w:tblBorders>
          <w:top w:val="single" w:sz="4" w:space="0" w:color="A5C9EB"/>
          <w:left w:val="single" w:sz="4" w:space="0" w:color="A5C9EB"/>
          <w:bottom w:val="single" w:sz="4" w:space="0" w:color="A5C9EB"/>
          <w:right w:val="single" w:sz="4" w:space="0" w:color="A5C9EB"/>
          <w:insideH w:val="single" w:sz="4" w:space="0" w:color="A5C9EB"/>
          <w:insideV w:val="single" w:sz="4" w:space="0" w:color="A5C9EB"/>
        </w:tblBorders>
        <w:tblLayout w:type="fixed"/>
        <w:tblLook w:val="0400" w:firstRow="0" w:lastRow="0" w:firstColumn="0" w:lastColumn="0" w:noHBand="0" w:noVBand="1"/>
      </w:tblPr>
      <w:tblGrid>
        <w:gridCol w:w="1413"/>
        <w:gridCol w:w="1134"/>
        <w:gridCol w:w="1504"/>
        <w:gridCol w:w="4777"/>
      </w:tblGrid>
      <w:tr w:rsidR="00F56E12" w14:paraId="30F454FC" w14:textId="77777777">
        <w:trPr>
          <w:jc w:val="center"/>
        </w:trPr>
        <w:tc>
          <w:tcPr>
            <w:tcW w:w="1413" w:type="dxa"/>
            <w:shd w:val="clear" w:color="auto" w:fill="DAE9F7"/>
          </w:tcPr>
          <w:p w14:paraId="7B9236F8" w14:textId="77777777" w:rsidR="00F56E12" w:rsidRDefault="00037BB9">
            <w:pPr>
              <w:rPr>
                <w:color w:val="215E99"/>
              </w:rPr>
            </w:pPr>
            <w:r>
              <w:rPr>
                <w:b/>
                <w:bCs/>
                <w:color w:val="215E99"/>
              </w:rPr>
              <w:t>Año (</w:t>
            </w:r>
            <w:proofErr w:type="spellStart"/>
            <w:r>
              <w:rPr>
                <w:b/>
                <w:bCs/>
                <w:color w:val="215E99"/>
              </w:rPr>
              <w:t>Aprox</w:t>
            </w:r>
            <w:proofErr w:type="spellEnd"/>
            <w:r>
              <w:rPr>
                <w:b/>
                <w:bCs/>
                <w:color w:val="215E99"/>
              </w:rPr>
              <w:t>)</w:t>
            </w:r>
          </w:p>
        </w:tc>
        <w:tc>
          <w:tcPr>
            <w:tcW w:w="1134" w:type="dxa"/>
            <w:shd w:val="clear" w:color="auto" w:fill="DAE9F7"/>
          </w:tcPr>
          <w:p w14:paraId="3353B2DE" w14:textId="77777777" w:rsidR="00F56E12" w:rsidRDefault="00037BB9">
            <w:pPr>
              <w:rPr>
                <w:color w:val="215E99"/>
              </w:rPr>
            </w:pPr>
            <w:r>
              <w:rPr>
                <w:b/>
                <w:bCs/>
                <w:color w:val="215E99"/>
              </w:rPr>
              <w:t>Ev</w:t>
            </w:r>
            <w:r>
              <w:rPr>
                <w:b/>
                <w:bCs/>
                <w:color w:val="215E99"/>
              </w:rPr>
              <w:t>ento</w:t>
            </w:r>
          </w:p>
        </w:tc>
        <w:tc>
          <w:tcPr>
            <w:tcW w:w="1504" w:type="dxa"/>
            <w:shd w:val="clear" w:color="auto" w:fill="DAE9F7"/>
          </w:tcPr>
          <w:p w14:paraId="2D01C258" w14:textId="77777777" w:rsidR="00F56E12" w:rsidRDefault="00037BB9">
            <w:pPr>
              <w:rPr>
                <w:color w:val="215E99"/>
              </w:rPr>
            </w:pPr>
            <w:r>
              <w:rPr>
                <w:b/>
                <w:bCs/>
                <w:color w:val="215E99"/>
              </w:rPr>
              <w:t>Causa</w:t>
            </w:r>
          </w:p>
        </w:tc>
        <w:tc>
          <w:tcPr>
            <w:tcW w:w="4777" w:type="dxa"/>
            <w:shd w:val="clear" w:color="auto" w:fill="DAE9F7"/>
          </w:tcPr>
          <w:p w14:paraId="37897FB0" w14:textId="77777777" w:rsidR="00F56E12" w:rsidRDefault="00037BB9">
            <w:pPr>
              <w:rPr>
                <w:color w:val="215E99"/>
              </w:rPr>
            </w:pPr>
            <w:r>
              <w:rPr>
                <w:b/>
                <w:bCs/>
                <w:color w:val="215E99"/>
              </w:rPr>
              <w:t>Efecto en la gráfica</w:t>
            </w:r>
          </w:p>
        </w:tc>
      </w:tr>
      <w:tr w:rsidR="00F56E12" w14:paraId="506ECEF7" w14:textId="77777777">
        <w:trPr>
          <w:jc w:val="center"/>
        </w:trPr>
        <w:tc>
          <w:tcPr>
            <w:tcW w:w="1413" w:type="dxa"/>
          </w:tcPr>
          <w:p w14:paraId="286D1D6B" w14:textId="77777777" w:rsidR="00F56E12" w:rsidRDefault="00037BB9">
            <w:pPr>
              <w:rPr>
                <w:color w:val="1B1C1D"/>
              </w:rPr>
            </w:pPr>
            <w:r>
              <w:rPr>
                <w:b/>
                <w:bCs/>
                <w:color w:val="1B1C1D"/>
              </w:rPr>
              <w:t>1998-99</w:t>
            </w:r>
          </w:p>
        </w:tc>
        <w:tc>
          <w:tcPr>
            <w:tcW w:w="1134" w:type="dxa"/>
          </w:tcPr>
          <w:p w14:paraId="7D0E4B7D" w14:textId="77777777" w:rsidR="00F56E12" w:rsidRDefault="00037BB9">
            <w:pPr>
              <w:rPr>
                <w:color w:val="1B1C1D"/>
              </w:rPr>
            </w:pPr>
            <w:r>
              <w:rPr>
                <w:color w:val="1B1C1D"/>
              </w:rPr>
              <w:t>Lockout</w:t>
            </w:r>
          </w:p>
        </w:tc>
        <w:tc>
          <w:tcPr>
            <w:tcW w:w="1504" w:type="dxa"/>
          </w:tcPr>
          <w:p w14:paraId="2872EE67" w14:textId="77777777" w:rsidR="00F56E12" w:rsidRDefault="00037BB9">
            <w:pPr>
              <w:rPr>
                <w:color w:val="1B1C1D"/>
              </w:rPr>
            </w:pPr>
            <w:r>
              <w:rPr>
                <w:color w:val="1B1C1D"/>
              </w:rPr>
              <w:t>Disputa laboral</w:t>
            </w:r>
          </w:p>
        </w:tc>
        <w:tc>
          <w:tcPr>
            <w:tcW w:w="4777" w:type="dxa"/>
          </w:tcPr>
          <w:p w14:paraId="5C309FC9" w14:textId="77777777" w:rsidR="00F56E12" w:rsidRDefault="00037BB9">
            <w:pPr>
              <w:rPr>
                <w:color w:val="1B1C1D"/>
              </w:rPr>
            </w:pPr>
            <w:r>
              <w:rPr>
                <w:color w:val="1B1C1D"/>
              </w:rPr>
              <w:t>Caída fuerte (50 juegos/equipo).</w:t>
            </w:r>
          </w:p>
        </w:tc>
      </w:tr>
      <w:tr w:rsidR="00F56E12" w14:paraId="4F3A14D1" w14:textId="77777777">
        <w:trPr>
          <w:jc w:val="center"/>
        </w:trPr>
        <w:tc>
          <w:tcPr>
            <w:tcW w:w="1413" w:type="dxa"/>
          </w:tcPr>
          <w:p w14:paraId="4606B79E" w14:textId="77777777" w:rsidR="00F56E12" w:rsidRDefault="00037BB9">
            <w:pPr>
              <w:rPr>
                <w:color w:val="1B1C1D"/>
              </w:rPr>
            </w:pPr>
            <w:r>
              <w:rPr>
                <w:b/>
                <w:bCs/>
                <w:color w:val="1B1C1D"/>
              </w:rPr>
              <w:t>2011-12</w:t>
            </w:r>
          </w:p>
        </w:tc>
        <w:tc>
          <w:tcPr>
            <w:tcW w:w="1134" w:type="dxa"/>
          </w:tcPr>
          <w:p w14:paraId="0ABEF2BB" w14:textId="77777777" w:rsidR="00F56E12" w:rsidRDefault="00037BB9">
            <w:pPr>
              <w:rPr>
                <w:color w:val="1B1C1D"/>
              </w:rPr>
            </w:pPr>
            <w:r>
              <w:rPr>
                <w:color w:val="1B1C1D"/>
              </w:rPr>
              <w:t>Lockout</w:t>
            </w:r>
          </w:p>
        </w:tc>
        <w:tc>
          <w:tcPr>
            <w:tcW w:w="1504" w:type="dxa"/>
          </w:tcPr>
          <w:p w14:paraId="5A72AA9A" w14:textId="77777777" w:rsidR="00F56E12" w:rsidRDefault="00037BB9">
            <w:pPr>
              <w:rPr>
                <w:color w:val="1B1C1D"/>
              </w:rPr>
            </w:pPr>
            <w:r>
              <w:rPr>
                <w:color w:val="1B1C1D"/>
              </w:rPr>
              <w:t>Disputa laboral</w:t>
            </w:r>
          </w:p>
        </w:tc>
        <w:tc>
          <w:tcPr>
            <w:tcW w:w="4777" w:type="dxa"/>
          </w:tcPr>
          <w:p w14:paraId="7C07B866" w14:textId="77777777" w:rsidR="00F56E12" w:rsidRDefault="00037BB9">
            <w:pPr>
              <w:rPr>
                <w:color w:val="1B1C1D"/>
              </w:rPr>
            </w:pPr>
            <w:r>
              <w:rPr>
                <w:color w:val="1B1C1D"/>
              </w:rPr>
              <w:t>Caída media (66 juegos/equipo).</w:t>
            </w:r>
          </w:p>
        </w:tc>
      </w:tr>
      <w:tr w:rsidR="00F56E12" w14:paraId="5B39244D" w14:textId="77777777">
        <w:trPr>
          <w:jc w:val="center"/>
        </w:trPr>
        <w:tc>
          <w:tcPr>
            <w:tcW w:w="1413" w:type="dxa"/>
          </w:tcPr>
          <w:p w14:paraId="023D8832" w14:textId="77777777" w:rsidR="00F56E12" w:rsidRDefault="00037BB9">
            <w:pPr>
              <w:rPr>
                <w:color w:val="1B1C1D"/>
              </w:rPr>
            </w:pPr>
            <w:r>
              <w:rPr>
                <w:b/>
                <w:bCs/>
                <w:color w:val="1B1C1D"/>
              </w:rPr>
              <w:t>2012 (ID)</w:t>
            </w:r>
          </w:p>
        </w:tc>
        <w:tc>
          <w:tcPr>
            <w:tcW w:w="1134" w:type="dxa"/>
          </w:tcPr>
          <w:p w14:paraId="0D9E99B8" w14:textId="77777777" w:rsidR="00F56E12" w:rsidRDefault="00037BB9">
            <w:pPr>
              <w:rPr>
                <w:i/>
                <w:iCs/>
                <w:color w:val="1B1C1D"/>
              </w:rPr>
            </w:pPr>
            <w:r>
              <w:rPr>
                <w:i/>
                <w:iCs/>
                <w:color w:val="1B1C1D"/>
              </w:rPr>
              <w:t>Error de Datos</w:t>
            </w:r>
          </w:p>
        </w:tc>
        <w:tc>
          <w:tcPr>
            <w:tcW w:w="1504" w:type="dxa"/>
          </w:tcPr>
          <w:p w14:paraId="187BDA20" w14:textId="77777777" w:rsidR="00F56E12" w:rsidRDefault="00037BB9">
            <w:pPr>
              <w:rPr>
                <w:color w:val="1B1C1D"/>
              </w:rPr>
            </w:pPr>
            <w:r>
              <w:rPr>
                <w:color w:val="1B1C1D"/>
              </w:rPr>
              <w:t xml:space="preserve">Probable error en el </w:t>
            </w:r>
            <w:proofErr w:type="spellStart"/>
            <w:r>
              <w:rPr>
                <w:color w:val="1B1C1D"/>
              </w:rPr>
              <w:t>dataset</w:t>
            </w:r>
            <w:proofErr w:type="spellEnd"/>
          </w:p>
        </w:tc>
        <w:tc>
          <w:tcPr>
            <w:tcW w:w="4777" w:type="dxa"/>
          </w:tcPr>
          <w:p w14:paraId="626BC388" w14:textId="77777777" w:rsidR="00F56E12" w:rsidRDefault="00037BB9">
            <w:pPr>
              <w:rPr>
                <w:color w:val="1B1C1D"/>
              </w:rPr>
            </w:pPr>
            <w:r>
              <w:rPr>
                <w:i/>
                <w:iCs/>
                <w:color w:val="1B1C1D"/>
              </w:rPr>
              <w:t>Anomalía:</w:t>
            </w:r>
            <w:r>
              <w:rPr>
                <w:color w:val="1B1C1D"/>
              </w:rPr>
              <w:t xml:space="preserve"> La caída es demasiado profunda para ser real; la temporada 12-13 fue normal.</w:t>
            </w:r>
          </w:p>
        </w:tc>
      </w:tr>
      <w:tr w:rsidR="00F56E12" w14:paraId="48AF19C8" w14:textId="77777777">
        <w:trPr>
          <w:jc w:val="center"/>
        </w:trPr>
        <w:tc>
          <w:tcPr>
            <w:tcW w:w="1413" w:type="dxa"/>
          </w:tcPr>
          <w:p w14:paraId="3A328D64" w14:textId="77777777" w:rsidR="00F56E12" w:rsidRDefault="00037BB9">
            <w:pPr>
              <w:rPr>
                <w:color w:val="1B1C1D"/>
              </w:rPr>
            </w:pPr>
            <w:r>
              <w:rPr>
                <w:b/>
                <w:bCs/>
                <w:color w:val="1B1C1D"/>
              </w:rPr>
              <w:t>2019-21</w:t>
            </w:r>
          </w:p>
        </w:tc>
        <w:tc>
          <w:tcPr>
            <w:tcW w:w="1134" w:type="dxa"/>
          </w:tcPr>
          <w:p w14:paraId="406712FD" w14:textId="77777777" w:rsidR="00F56E12" w:rsidRDefault="00037BB9">
            <w:pPr>
              <w:rPr>
                <w:color w:val="1B1C1D"/>
              </w:rPr>
            </w:pPr>
            <w:r>
              <w:rPr>
                <w:color w:val="1B1C1D"/>
              </w:rPr>
              <w:t>COVID-19</w:t>
            </w:r>
          </w:p>
        </w:tc>
        <w:tc>
          <w:tcPr>
            <w:tcW w:w="1504" w:type="dxa"/>
          </w:tcPr>
          <w:p w14:paraId="4D504FB2" w14:textId="77777777" w:rsidR="00F56E12" w:rsidRDefault="00037BB9">
            <w:pPr>
              <w:rPr>
                <w:color w:val="1B1C1D"/>
              </w:rPr>
            </w:pPr>
            <w:r>
              <w:rPr>
                <w:color w:val="1B1C1D"/>
              </w:rPr>
              <w:t>Crisis Sanitaria</w:t>
            </w:r>
          </w:p>
        </w:tc>
        <w:tc>
          <w:tcPr>
            <w:tcW w:w="4777" w:type="dxa"/>
          </w:tcPr>
          <w:p w14:paraId="1D0E4D10" w14:textId="77777777" w:rsidR="00F56E12" w:rsidRDefault="00037BB9">
            <w:pPr>
              <w:keepNext/>
              <w:rPr>
                <w:color w:val="1B1C1D"/>
              </w:rPr>
            </w:pPr>
            <w:r>
              <w:rPr>
                <w:color w:val="1B1C1D"/>
              </w:rPr>
              <w:t>Caída y fluctuación (Suspensión y 72 juegos/equipo).</w:t>
            </w:r>
          </w:p>
        </w:tc>
      </w:tr>
    </w:tbl>
    <w:p w14:paraId="007CE5A0" w14:textId="77777777" w:rsidR="00F56E12" w:rsidRDefault="00037BB9">
      <w:pPr>
        <w:pBdr>
          <w:top w:val="nil"/>
          <w:left w:val="nil"/>
          <w:bottom w:val="nil"/>
          <w:right w:val="nil"/>
          <w:between w:val="nil"/>
        </w:pBdr>
        <w:spacing w:after="200" w:line="240" w:lineRule="auto"/>
        <w:jc w:val="center"/>
        <w:rPr>
          <w:i/>
          <w:iCs/>
          <w:color w:val="0E2841"/>
          <w:sz w:val="18"/>
          <w:szCs w:val="18"/>
        </w:rPr>
      </w:pPr>
      <w:r>
        <w:rPr>
          <w:i/>
          <w:iCs/>
          <w:color w:val="0E2841"/>
          <w:sz w:val="18"/>
          <w:szCs w:val="18"/>
        </w:rPr>
        <w:t>Tabla 1. Posibles causas del comportamiento de datos asociados a partidos por temporada</w:t>
      </w:r>
    </w:p>
    <w:p w14:paraId="5281E80A" w14:textId="77777777" w:rsidR="00F56E12" w:rsidRDefault="00037BB9">
      <w:r>
        <w:t xml:space="preserve">Este contexto es fundamental para interpretar correctamente las métricas de rendimiento. Las temporadas afectadas por </w:t>
      </w:r>
      <w:proofErr w:type="spellStart"/>
      <w:r>
        <w:t>lockouts</w:t>
      </w:r>
      <w:proofErr w:type="spellEnd"/>
      <w:r>
        <w:t xml:space="preserve"> o la pandemia deben analizarse considerando el calendario reducido, que puede sesgar promedios y totales acumulados.</w:t>
      </w:r>
    </w:p>
    <w:p w14:paraId="5CAFBB52" w14:textId="77777777" w:rsidR="00F56E12" w:rsidRDefault="00037BB9">
      <w:pPr>
        <w:pStyle w:val="Ttulo2"/>
      </w:pPr>
      <w:bookmarkStart w:id="12" w:name="_heading=h.i5s4hixba2l3" w:colFirst="0" w:colLast="0"/>
      <w:bookmarkEnd w:id="12"/>
      <w:r>
        <w:t>Evolución de</w:t>
      </w:r>
      <w:r>
        <w:t xml:space="preserve"> la cantidad de jugadores por temporada</w:t>
      </w:r>
    </w:p>
    <w:p w14:paraId="5CB22F79" w14:textId="77777777" w:rsidR="00F56E12" w:rsidRDefault="00037BB9">
      <w:pPr>
        <w:keepNext/>
        <w:spacing w:after="0" w:line="240" w:lineRule="auto"/>
        <w:jc w:val="center"/>
      </w:pPr>
      <w:r>
        <w:rPr>
          <w:noProof/>
          <w:lang w:val="es-ES" w:eastAsia="es-ES"/>
        </w:rPr>
        <w:drawing>
          <wp:inline distT="0" distB="0" distL="0" distR="0" wp14:anchorId="08D1B122" wp14:editId="6F852603">
            <wp:extent cx="4814675" cy="2875295"/>
            <wp:effectExtent l="0" t="0" r="0" b="0"/>
            <wp:docPr id="1175788933" name="image11.png" descr="Gráfico, Gráfico de bar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Gráfico, Gráfico de barras&#10;&#10;El contenido generado por IA puede ser incorrecto."/>
                    <pic:cNvPicPr preferRelativeResize="0"/>
                  </pic:nvPicPr>
                  <pic:blipFill>
                    <a:blip r:embed="rId10"/>
                    <a:srcRect/>
                    <a:stretch>
                      <a:fillRect/>
                    </a:stretch>
                  </pic:blipFill>
                  <pic:spPr>
                    <a:xfrm>
                      <a:off x="0" y="0"/>
                      <a:ext cx="4814675" cy="2875295"/>
                    </a:xfrm>
                    <a:prstGeom prst="rect">
                      <a:avLst/>
                    </a:prstGeom>
                    <a:ln/>
                  </pic:spPr>
                </pic:pic>
              </a:graphicData>
            </a:graphic>
          </wp:inline>
        </w:drawing>
      </w:r>
    </w:p>
    <w:p w14:paraId="3AD42A5F" w14:textId="77777777" w:rsidR="00F56E12" w:rsidRDefault="00037BB9">
      <w:pPr>
        <w:pBdr>
          <w:top w:val="nil"/>
          <w:left w:val="nil"/>
          <w:bottom w:val="nil"/>
          <w:right w:val="nil"/>
          <w:between w:val="nil"/>
        </w:pBdr>
        <w:spacing w:after="200" w:line="240" w:lineRule="auto"/>
        <w:jc w:val="center"/>
        <w:rPr>
          <w:i/>
          <w:iCs/>
          <w:color w:val="0E2841"/>
          <w:sz w:val="18"/>
          <w:szCs w:val="18"/>
        </w:rPr>
      </w:pPr>
      <w:proofErr w:type="gramStart"/>
      <w:r>
        <w:rPr>
          <w:i/>
          <w:iCs/>
          <w:color w:val="0E2841"/>
          <w:sz w:val="18"/>
          <w:szCs w:val="18"/>
        </w:rPr>
        <w:t>Gráfica  2</w:t>
      </w:r>
      <w:proofErr w:type="gramEnd"/>
      <w:r>
        <w:rPr>
          <w:i/>
          <w:iCs/>
          <w:color w:val="0E2841"/>
          <w:sz w:val="18"/>
          <w:szCs w:val="18"/>
        </w:rPr>
        <w:t>. cantidad de jugadores por temporada</w:t>
      </w:r>
    </w:p>
    <w:p w14:paraId="786A4A30" w14:textId="77777777" w:rsidR="00F56E12" w:rsidRDefault="00037BB9">
      <w:pPr>
        <w:spacing w:before="280" w:after="280" w:line="240" w:lineRule="auto"/>
      </w:pPr>
      <w:r>
        <w:lastRenderedPageBreak/>
        <w:t>Este gráfico muestra la cantidad total de registros de jugadores por año de temporada, desde 1996 hasta 2019. Cada barra representa el volumen de participación o cobe</w:t>
      </w:r>
      <w:r>
        <w:t xml:space="preserve">rtura de jugadores en la base de datos. En esta gráfica se observa: </w:t>
      </w:r>
    </w:p>
    <w:p w14:paraId="20ACFED0" w14:textId="77777777" w:rsidR="00F56E12" w:rsidRDefault="00037BB9">
      <w:pPr>
        <w:numPr>
          <w:ilvl w:val="0"/>
          <w:numId w:val="13"/>
        </w:numPr>
        <w:spacing w:before="280" w:after="0" w:line="240" w:lineRule="auto"/>
        <w:jc w:val="left"/>
      </w:pPr>
      <w:r>
        <w:t>Tendencia creciente: A lo largo de las temporadas, se observa un aumento sostenido en el número de registros. Esto sugiere una expansión progresiva en la cobertura de datos, mayor rotació</w:t>
      </w:r>
      <w:r>
        <w:t>n de jugadores, o una mejora en la recopilación histórica</w:t>
      </w:r>
    </w:p>
    <w:p w14:paraId="27B83047" w14:textId="77777777" w:rsidR="00F56E12" w:rsidRDefault="00037BB9">
      <w:pPr>
        <w:numPr>
          <w:ilvl w:val="0"/>
          <w:numId w:val="13"/>
        </w:numPr>
        <w:spacing w:after="0" w:line="240" w:lineRule="auto"/>
        <w:jc w:val="left"/>
      </w:pPr>
      <w:r>
        <w:t>Pico reciente: A partir de 2010, el crecimiento se acelera, alcanzando su punto más alto entre 2017 y 2019, donde se superan los 500 registros por temporada</w:t>
      </w:r>
    </w:p>
    <w:p w14:paraId="6020EEE7" w14:textId="77777777" w:rsidR="00F56E12" w:rsidRDefault="00037BB9">
      <w:pPr>
        <w:numPr>
          <w:ilvl w:val="0"/>
          <w:numId w:val="13"/>
        </w:numPr>
        <w:spacing w:after="280" w:line="240" w:lineRule="auto"/>
        <w:jc w:val="left"/>
      </w:pPr>
      <w:r>
        <w:t>Consistencia estructural: Las primeras te</w:t>
      </w:r>
      <w:r>
        <w:t>mporadas presentan menor volumen, lo que puede deberse a limitaciones en la disponibilidad de datos históricos o menor número de jugadores activos registrados</w:t>
      </w:r>
    </w:p>
    <w:p w14:paraId="6A7A0F53" w14:textId="77777777" w:rsidR="00F56E12" w:rsidRDefault="00037BB9">
      <w:pPr>
        <w:spacing w:before="280" w:after="280" w:line="240" w:lineRule="auto"/>
        <w:rPr>
          <w:sz w:val="24"/>
          <w:szCs w:val="24"/>
        </w:rPr>
      </w:pPr>
      <w:r>
        <w:t>Este gráfico permite interpretar los análisis de rendimiento. Un mayor número de registros por te</w:t>
      </w:r>
      <w:r>
        <w:t>mporada puede influir en la dispersión de métricas como</w:t>
      </w:r>
      <w:r>
        <w:rPr>
          <w:sz w:val="24"/>
          <w:szCs w:val="24"/>
        </w:rPr>
        <w:t xml:space="preserve"> </w:t>
      </w:r>
      <w:proofErr w:type="spellStart"/>
      <w:r>
        <w:rPr>
          <w:sz w:val="24"/>
          <w:szCs w:val="24"/>
        </w:rPr>
        <w:t>global_score</w:t>
      </w:r>
      <w:proofErr w:type="spellEnd"/>
      <w:r>
        <w:rPr>
          <w:sz w:val="24"/>
          <w:szCs w:val="24"/>
        </w:rPr>
        <w:t xml:space="preserve">, vara y elite, y permite evaluar la evolución de la profundidad competitiva en la liga. Además, refuerza la solidez del </w:t>
      </w:r>
      <w:proofErr w:type="spellStart"/>
      <w:r>
        <w:rPr>
          <w:sz w:val="24"/>
          <w:szCs w:val="24"/>
        </w:rPr>
        <w:t>dataset</w:t>
      </w:r>
      <w:proofErr w:type="spellEnd"/>
      <w:r>
        <w:rPr>
          <w:sz w:val="24"/>
          <w:szCs w:val="24"/>
        </w:rPr>
        <w:t xml:space="preserve"> utilizado para el estudio.</w:t>
      </w:r>
    </w:p>
    <w:p w14:paraId="67AAC335" w14:textId="77777777" w:rsidR="00F56E12" w:rsidRDefault="00037BB9">
      <w:pPr>
        <w:pStyle w:val="Ttulo2"/>
      </w:pPr>
      <w:bookmarkStart w:id="13" w:name="_heading=h.uocde349q0lp" w:colFirst="0" w:colLast="0"/>
      <w:bookmarkEnd w:id="13"/>
      <w:r>
        <w:t>Distribución general del rendimi</w:t>
      </w:r>
      <w:r>
        <w:t>ento por jugador y temporada</w:t>
      </w:r>
    </w:p>
    <w:p w14:paraId="1D0FC337" w14:textId="77777777" w:rsidR="00F56E12" w:rsidRDefault="00037BB9">
      <w:pPr>
        <w:keepNext/>
        <w:spacing w:after="280" w:line="240" w:lineRule="auto"/>
        <w:jc w:val="center"/>
        <w:rPr>
          <w:i/>
          <w:iCs/>
          <w:sz w:val="16"/>
          <w:szCs w:val="16"/>
        </w:rPr>
      </w:pPr>
      <w:r>
        <w:rPr>
          <w:b/>
          <w:bCs/>
          <w:noProof/>
          <w:lang w:val="es-ES" w:eastAsia="es-ES"/>
        </w:rPr>
        <w:drawing>
          <wp:inline distT="0" distB="0" distL="0" distR="0" wp14:anchorId="621037ED" wp14:editId="233E5C3C">
            <wp:extent cx="5614670" cy="1469390"/>
            <wp:effectExtent l="0" t="0" r="0" b="0"/>
            <wp:docPr id="11757889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614670" cy="1469390"/>
                    </a:xfrm>
                    <a:prstGeom prst="rect">
                      <a:avLst/>
                    </a:prstGeom>
                    <a:ln/>
                  </pic:spPr>
                </pic:pic>
              </a:graphicData>
            </a:graphic>
          </wp:inline>
        </w:drawing>
      </w:r>
      <w:proofErr w:type="gramStart"/>
      <w:r>
        <w:rPr>
          <w:b/>
          <w:bCs/>
          <w:i/>
          <w:iCs/>
          <w:sz w:val="16"/>
          <w:szCs w:val="16"/>
        </w:rPr>
        <w:t xml:space="preserve">Gráfica </w:t>
      </w:r>
      <w:r>
        <w:rPr>
          <w:i/>
          <w:iCs/>
          <w:sz w:val="16"/>
          <w:szCs w:val="16"/>
        </w:rPr>
        <w:t xml:space="preserve"> 3</w:t>
      </w:r>
      <w:proofErr w:type="gramEnd"/>
      <w:r>
        <w:rPr>
          <w:i/>
          <w:iCs/>
          <w:sz w:val="16"/>
          <w:szCs w:val="16"/>
        </w:rPr>
        <w:t>. Distribución general del rendimiento por jugador y temporada</w:t>
      </w:r>
    </w:p>
    <w:p w14:paraId="00C0CB3C" w14:textId="77777777" w:rsidR="00F56E12" w:rsidRDefault="00037BB9">
      <w:pPr>
        <w:spacing w:before="280" w:after="280" w:line="240" w:lineRule="auto"/>
      </w:pPr>
      <w:r>
        <w:t xml:space="preserve">A partir de estos datos se pudo evidenciar cómo se distribuyen las principales métricas de rendimiento (puntos, asistencias y rebotes) por partido a lo </w:t>
      </w:r>
      <w:r>
        <w:t>largo de todas las temporadas registradas. Para esta parte se tiene: tres histogramas con curvas de densidad (KDE) que muestran la frecuencia de valores para cada métrica:</w:t>
      </w:r>
    </w:p>
    <w:p w14:paraId="7F415D63" w14:textId="77777777" w:rsidR="00F56E12" w:rsidRDefault="00037BB9">
      <w:pPr>
        <w:numPr>
          <w:ilvl w:val="0"/>
          <w:numId w:val="11"/>
        </w:numPr>
        <w:pBdr>
          <w:top w:val="nil"/>
          <w:left w:val="nil"/>
          <w:bottom w:val="nil"/>
          <w:right w:val="nil"/>
          <w:between w:val="nil"/>
        </w:pBdr>
        <w:spacing w:before="280" w:after="0" w:line="240" w:lineRule="auto"/>
        <w:jc w:val="left"/>
        <w:rPr>
          <w:color w:val="000000"/>
        </w:rPr>
      </w:pPr>
      <w:r>
        <w:rPr>
          <w:color w:val="000000"/>
        </w:rPr>
        <w:t xml:space="preserve">Puntos por partido: La mayoría de los jugadores anotan entre 0 y 10 puntos por </w:t>
      </w:r>
      <w:r>
        <w:rPr>
          <w:color w:val="000000"/>
        </w:rPr>
        <w:t>partido, con un pico alrededor de los 5 puntos. Esto refleja que solo una minoría alcanza cifras altas de anotación de forma constante.</w:t>
      </w:r>
    </w:p>
    <w:p w14:paraId="09A89FB2" w14:textId="77777777" w:rsidR="00F56E12" w:rsidRDefault="00037BB9">
      <w:pPr>
        <w:numPr>
          <w:ilvl w:val="0"/>
          <w:numId w:val="11"/>
        </w:numPr>
        <w:pBdr>
          <w:top w:val="nil"/>
          <w:left w:val="nil"/>
          <w:bottom w:val="nil"/>
          <w:right w:val="nil"/>
          <w:between w:val="nil"/>
        </w:pBdr>
        <w:spacing w:after="0" w:line="240" w:lineRule="auto"/>
        <w:jc w:val="left"/>
        <w:rPr>
          <w:color w:val="000000"/>
        </w:rPr>
      </w:pPr>
      <w:r>
        <w:rPr>
          <w:color w:val="000000"/>
        </w:rPr>
        <w:t>Asistencias por partido</w:t>
      </w:r>
      <w:r>
        <w:rPr>
          <w:b/>
          <w:bCs/>
          <w:color w:val="000000"/>
        </w:rPr>
        <w:t>:</w:t>
      </w:r>
      <w:r>
        <w:rPr>
          <w:color w:val="000000"/>
        </w:rPr>
        <w:t xml:space="preserve"> Predominan los valores bajos, con la mayoría de los jugadores registrando entre 0 y 3 asistenci</w:t>
      </w:r>
      <w:r>
        <w:rPr>
          <w:color w:val="000000"/>
        </w:rPr>
        <w:t>as por partido. El pico se encuentra cerca de 1 asistencia, lo que indica que los roles de creación de juego están concentrados en unos pocos jugadores.</w:t>
      </w:r>
    </w:p>
    <w:p w14:paraId="250330EE" w14:textId="77777777" w:rsidR="00F56E12" w:rsidRDefault="00037BB9">
      <w:pPr>
        <w:numPr>
          <w:ilvl w:val="0"/>
          <w:numId w:val="11"/>
        </w:numPr>
        <w:pBdr>
          <w:top w:val="nil"/>
          <w:left w:val="nil"/>
          <w:bottom w:val="nil"/>
          <w:right w:val="nil"/>
          <w:between w:val="nil"/>
        </w:pBdr>
        <w:spacing w:after="280" w:line="240" w:lineRule="auto"/>
        <w:jc w:val="left"/>
        <w:rPr>
          <w:color w:val="000000"/>
        </w:rPr>
      </w:pPr>
      <w:r>
        <w:rPr>
          <w:color w:val="000000"/>
        </w:rPr>
        <w:t xml:space="preserve">Rebotes por partido: La distribución también está sesgada hacia la derecha, con un pico cerca de los 2 </w:t>
      </w:r>
      <w:r>
        <w:rPr>
          <w:color w:val="000000"/>
        </w:rPr>
        <w:t>rebotes. Esto sugiere que los jugadores con alto volumen de rebotes son menos frecuentes.</w:t>
      </w:r>
    </w:p>
    <w:p w14:paraId="0678D5F5" w14:textId="77777777" w:rsidR="00F56E12" w:rsidRDefault="00037BB9">
      <w:pPr>
        <w:spacing w:before="280" w:after="280" w:line="240" w:lineRule="auto"/>
      </w:pPr>
      <w:r>
        <w:lastRenderedPageBreak/>
        <w:t>Estas distribuciones reflejan la especialización de roles en el baloncesto profesional. La mayoría de los jugadores tienen rendimientos modestos en cada métrica, mien</w:t>
      </w:r>
      <w:r>
        <w:t>tras que los valores extremos (jugadores con alto rendimiento) son menos comunes pero cruciales para el desempeño del equipo.</w:t>
      </w:r>
    </w:p>
    <w:p w14:paraId="64B4D405" w14:textId="77777777" w:rsidR="00F56E12" w:rsidRDefault="00037BB9">
      <w:pPr>
        <w:pStyle w:val="Ttulo2"/>
      </w:pPr>
      <w:bookmarkStart w:id="14" w:name="_heading=h.9iaynywm1y14" w:colFirst="0" w:colLast="0"/>
      <w:bookmarkEnd w:id="14"/>
      <w:r>
        <w:t>Top jugadores por eficiencia (Net Rating)</w:t>
      </w:r>
    </w:p>
    <w:p w14:paraId="0836B09E" w14:textId="77777777" w:rsidR="00F56E12" w:rsidRDefault="00037BB9">
      <w:pPr>
        <w:keepNext/>
        <w:spacing w:after="280" w:line="240" w:lineRule="auto"/>
        <w:jc w:val="center"/>
        <w:rPr>
          <w:i/>
          <w:iCs/>
          <w:sz w:val="18"/>
          <w:szCs w:val="18"/>
        </w:rPr>
      </w:pPr>
      <w:r>
        <w:rPr>
          <w:rFonts w:ascii="Times New Roman" w:eastAsia="Times New Roman" w:hAnsi="Times New Roman" w:cs="Times New Roman"/>
          <w:noProof/>
          <w:sz w:val="24"/>
          <w:szCs w:val="24"/>
          <w:lang w:val="es-ES" w:eastAsia="es-ES"/>
        </w:rPr>
        <w:drawing>
          <wp:inline distT="0" distB="0" distL="0" distR="0" wp14:anchorId="2A653B2C" wp14:editId="089BC481">
            <wp:extent cx="5612130" cy="2811780"/>
            <wp:effectExtent l="0" t="0" r="0" b="0"/>
            <wp:docPr id="1175788935" name="image4.png" descr="Gráfico, Gráfico de embud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Gráfico, Gráfico de embudo&#10;&#10;El contenido generado por IA puede ser incorrecto."/>
                    <pic:cNvPicPr preferRelativeResize="0"/>
                  </pic:nvPicPr>
                  <pic:blipFill>
                    <a:blip r:embed="rId12"/>
                    <a:srcRect/>
                    <a:stretch>
                      <a:fillRect/>
                    </a:stretch>
                  </pic:blipFill>
                  <pic:spPr>
                    <a:xfrm>
                      <a:off x="0" y="0"/>
                      <a:ext cx="5612130" cy="2811780"/>
                    </a:xfrm>
                    <a:prstGeom prst="rect">
                      <a:avLst/>
                    </a:prstGeom>
                    <a:ln/>
                  </pic:spPr>
                </pic:pic>
              </a:graphicData>
            </a:graphic>
          </wp:inline>
        </w:drawing>
      </w:r>
      <w:proofErr w:type="gramStart"/>
      <w:r>
        <w:rPr>
          <w:i/>
          <w:iCs/>
          <w:sz w:val="18"/>
          <w:szCs w:val="18"/>
        </w:rPr>
        <w:t>Gráfica  4</w:t>
      </w:r>
      <w:proofErr w:type="gramEnd"/>
      <w:r>
        <w:rPr>
          <w:i/>
          <w:iCs/>
          <w:sz w:val="18"/>
          <w:szCs w:val="18"/>
        </w:rPr>
        <w:t>. Top jugadores por eficiencia</w:t>
      </w:r>
    </w:p>
    <w:p w14:paraId="352246FC" w14:textId="77777777" w:rsidR="00F56E12" w:rsidRDefault="00037BB9">
      <w:pPr>
        <w:spacing w:before="280" w:after="280" w:line="240" w:lineRule="auto"/>
      </w:pPr>
      <w:r>
        <w:t xml:space="preserve">Se hizo necesario identificar a los jugadores </w:t>
      </w:r>
      <w:r>
        <w:t xml:space="preserve">con mejor rendimiento promedio según el indicador de eficiencia (Net Rating), calculado a partir de sus estadísticas por partido (puntos, asistencias, rebotes). A partir de este análisis se tiene que: </w:t>
      </w:r>
    </w:p>
    <w:p w14:paraId="7F0A041D" w14:textId="77777777" w:rsidR="00F56E12" w:rsidRDefault="00037BB9">
      <w:pPr>
        <w:numPr>
          <w:ilvl w:val="0"/>
          <w:numId w:val="14"/>
        </w:numPr>
        <w:spacing w:before="280" w:after="0" w:line="240" w:lineRule="auto"/>
      </w:pPr>
      <w:r>
        <w:t xml:space="preserve">Ahmad </w:t>
      </w:r>
      <w:proofErr w:type="spellStart"/>
      <w:r>
        <w:t>Caver</w:t>
      </w:r>
      <w:proofErr w:type="spellEnd"/>
      <w:r>
        <w:t xml:space="preserve"> lidera el ranking con la eficiencia promedio más alta, seguido por </w:t>
      </w:r>
      <w:proofErr w:type="spellStart"/>
      <w:r>
        <w:t>Jerrelle</w:t>
      </w:r>
      <w:proofErr w:type="spellEnd"/>
      <w:r>
        <w:t xml:space="preserve"> </w:t>
      </w:r>
      <w:proofErr w:type="spellStart"/>
      <w:r>
        <w:t>Benimon</w:t>
      </w:r>
      <w:proofErr w:type="spellEnd"/>
      <w:r>
        <w:t xml:space="preserve"> y </w:t>
      </w:r>
      <w:proofErr w:type="spellStart"/>
      <w:r>
        <w:t>DeJon</w:t>
      </w:r>
      <w:proofErr w:type="spellEnd"/>
      <w:r>
        <w:t xml:space="preserve"> </w:t>
      </w:r>
      <w:proofErr w:type="spellStart"/>
      <w:r>
        <w:t>Jarreau</w:t>
      </w:r>
      <w:proofErr w:type="spellEnd"/>
    </w:p>
    <w:p w14:paraId="3E4CD32F" w14:textId="77777777" w:rsidR="00F56E12" w:rsidRDefault="00037BB9">
      <w:pPr>
        <w:numPr>
          <w:ilvl w:val="0"/>
          <w:numId w:val="14"/>
        </w:numPr>
        <w:spacing w:after="0" w:line="240" w:lineRule="auto"/>
      </w:pPr>
      <w:r>
        <w:t>Todos los jugadores del top presentan valores significativamente superiores al promedio general</w:t>
      </w:r>
    </w:p>
    <w:p w14:paraId="244E7549" w14:textId="77777777" w:rsidR="00F56E12" w:rsidRDefault="00037BB9">
      <w:pPr>
        <w:numPr>
          <w:ilvl w:val="0"/>
          <w:numId w:val="14"/>
        </w:numPr>
        <w:spacing w:after="280" w:line="240" w:lineRule="auto"/>
      </w:pPr>
      <w:r>
        <w:t>La métrica Net Rating permite comparar de forma integrada e</w:t>
      </w:r>
      <w:r>
        <w:t>l aporte ofensivo y defensivo de cada jugador</w:t>
      </w:r>
    </w:p>
    <w:p w14:paraId="70F648BC" w14:textId="77777777" w:rsidR="00F56E12" w:rsidRDefault="00037BB9">
      <w:pPr>
        <w:spacing w:before="280" w:after="280" w:line="240" w:lineRule="auto"/>
      </w:pPr>
      <w:r>
        <w:t xml:space="preserve">Por lo anterior: </w:t>
      </w:r>
    </w:p>
    <w:p w14:paraId="33513E9F" w14:textId="77777777" w:rsidR="00F56E12" w:rsidRDefault="00037BB9">
      <w:pPr>
        <w:numPr>
          <w:ilvl w:val="0"/>
          <w:numId w:val="15"/>
        </w:numPr>
        <w:spacing w:before="280" w:after="0" w:line="240" w:lineRule="auto"/>
      </w:pPr>
      <w:r>
        <w:t>Estos jugadores podrían considerarse referentes de eficiencia en sus respectivas temporadas</w:t>
      </w:r>
    </w:p>
    <w:p w14:paraId="4EDC2A02" w14:textId="77777777" w:rsidR="00F56E12" w:rsidRDefault="00037BB9">
      <w:pPr>
        <w:numPr>
          <w:ilvl w:val="0"/>
          <w:numId w:val="15"/>
        </w:numPr>
        <w:spacing w:after="0" w:line="240" w:lineRule="auto"/>
      </w:pPr>
      <w:r>
        <w:t>El hecho de que algunos nombres no sean ampliamente conocidos sugiere que hay talento emergente o su</w:t>
      </w:r>
      <w:r>
        <w:t>bvalorado que merece atención</w:t>
      </w:r>
    </w:p>
    <w:p w14:paraId="6F447D2B" w14:textId="77777777" w:rsidR="00F56E12" w:rsidRDefault="00037BB9">
      <w:pPr>
        <w:numPr>
          <w:ilvl w:val="0"/>
          <w:numId w:val="15"/>
        </w:numPr>
        <w:spacing w:after="280" w:line="240" w:lineRule="auto"/>
        <w:rPr>
          <w:rFonts w:ascii="Times New Roman" w:eastAsia="Times New Roman" w:hAnsi="Times New Roman" w:cs="Times New Roman"/>
          <w:sz w:val="24"/>
          <w:szCs w:val="24"/>
        </w:rPr>
      </w:pPr>
      <w:r>
        <w:t xml:space="preserve">Útiles para análisis de </w:t>
      </w:r>
      <w:proofErr w:type="spellStart"/>
      <w:r>
        <w:t>scouting</w:t>
      </w:r>
      <w:proofErr w:type="spellEnd"/>
      <w:r>
        <w:t xml:space="preserve"> y decisiones de contratación</w:t>
      </w:r>
    </w:p>
    <w:p w14:paraId="3182D0C9" w14:textId="77777777" w:rsidR="00F56E12" w:rsidRDefault="00037BB9">
      <w:pPr>
        <w:pStyle w:val="Ttulo2"/>
      </w:pPr>
      <w:bookmarkStart w:id="15" w:name="_heading=h.xtlo8l2i57qw" w:colFirst="0" w:colLast="0"/>
      <w:bookmarkEnd w:id="15"/>
      <w:r>
        <w:lastRenderedPageBreak/>
        <w:t>Tendencia Histórica de eficiencia promedio</w:t>
      </w:r>
    </w:p>
    <w:p w14:paraId="029073BC" w14:textId="77777777" w:rsidR="00F56E12" w:rsidRDefault="00037BB9">
      <w:pPr>
        <w:keepNext/>
        <w:spacing w:before="280" w:after="280" w:line="240" w:lineRule="auto"/>
        <w:jc w:val="center"/>
        <w:rPr>
          <w:i/>
          <w:iCs/>
          <w:sz w:val="16"/>
          <w:szCs w:val="16"/>
        </w:rPr>
      </w:pPr>
      <w:r>
        <w:rPr>
          <w:rFonts w:ascii="Times New Roman" w:eastAsia="Times New Roman" w:hAnsi="Times New Roman" w:cs="Times New Roman"/>
          <w:b/>
          <w:bCs/>
          <w:noProof/>
          <w:sz w:val="27"/>
          <w:szCs w:val="27"/>
          <w:lang w:val="es-ES" w:eastAsia="es-ES"/>
        </w:rPr>
        <w:drawing>
          <wp:inline distT="0" distB="0" distL="0" distR="0" wp14:anchorId="5ACE4135" wp14:editId="35A87EDF">
            <wp:extent cx="5612130" cy="3366135"/>
            <wp:effectExtent l="0" t="0" r="0" b="0"/>
            <wp:docPr id="1175788934" name="image6.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Gráfico, Gráfico de líneas&#10;&#10;El contenido generado por IA puede ser incorrecto."/>
                    <pic:cNvPicPr preferRelativeResize="0"/>
                  </pic:nvPicPr>
                  <pic:blipFill>
                    <a:blip r:embed="rId13"/>
                    <a:srcRect/>
                    <a:stretch>
                      <a:fillRect/>
                    </a:stretch>
                  </pic:blipFill>
                  <pic:spPr>
                    <a:xfrm>
                      <a:off x="0" y="0"/>
                      <a:ext cx="5612130" cy="3366135"/>
                    </a:xfrm>
                    <a:prstGeom prst="rect">
                      <a:avLst/>
                    </a:prstGeom>
                    <a:ln/>
                  </pic:spPr>
                </pic:pic>
              </a:graphicData>
            </a:graphic>
          </wp:inline>
        </w:drawing>
      </w:r>
      <w:r>
        <w:rPr>
          <w:i/>
          <w:iCs/>
          <w:sz w:val="16"/>
          <w:szCs w:val="16"/>
        </w:rPr>
        <w:t>Gráfica 5. Tendencia Histórica de eficiencia promedio</w:t>
      </w:r>
    </w:p>
    <w:p w14:paraId="7AB4960F" w14:textId="77777777" w:rsidR="00F56E12" w:rsidRDefault="00037BB9">
      <w:pPr>
        <w:spacing w:before="280" w:after="280" w:line="240" w:lineRule="auto"/>
      </w:pPr>
      <w:r>
        <w:t>Se consideró necesario observar cómo ha evolucionado la eficiencia</w:t>
      </w:r>
      <w:r>
        <w:t xml:space="preserve"> promedio (Net Rating) de los jugadores a lo largo de las temporadas, desde 1996-97 hasta 2022-23. A partir de esto se identificó:</w:t>
      </w:r>
    </w:p>
    <w:p w14:paraId="7CEDC871" w14:textId="77777777" w:rsidR="00F56E12" w:rsidRDefault="00037BB9">
      <w:pPr>
        <w:numPr>
          <w:ilvl w:val="0"/>
          <w:numId w:val="16"/>
        </w:numPr>
        <w:spacing w:before="280" w:after="0" w:line="240" w:lineRule="auto"/>
        <w:jc w:val="left"/>
      </w:pPr>
      <w:r>
        <w:t>Variabilidad significativa en la eficiencia promedio entre temporadas</w:t>
      </w:r>
    </w:p>
    <w:p w14:paraId="492F85B8" w14:textId="77777777" w:rsidR="00F56E12" w:rsidRDefault="00037BB9">
      <w:pPr>
        <w:numPr>
          <w:ilvl w:val="0"/>
          <w:numId w:val="16"/>
        </w:numPr>
        <w:spacing w:after="0" w:line="240" w:lineRule="auto"/>
        <w:jc w:val="left"/>
      </w:pPr>
      <w:r>
        <w:t>Caída marcada en la temporada 2021-22, posiblemente rel</w:t>
      </w:r>
      <w:r>
        <w:t>acionada con factores externos como lesiones, cambios en el calendario o efectos post-pandemia</w:t>
      </w:r>
    </w:p>
    <w:p w14:paraId="3F29C89F" w14:textId="77777777" w:rsidR="00F56E12" w:rsidRDefault="00037BB9">
      <w:pPr>
        <w:numPr>
          <w:ilvl w:val="0"/>
          <w:numId w:val="16"/>
        </w:numPr>
        <w:spacing w:after="0" w:line="240" w:lineRule="auto"/>
        <w:jc w:val="left"/>
      </w:pPr>
      <w:r>
        <w:t>Recuperación inmediata en 2022-23, indicando normalización del rendimiento</w:t>
      </w:r>
    </w:p>
    <w:p w14:paraId="4102615D" w14:textId="77777777" w:rsidR="00F56E12" w:rsidRDefault="00037BB9">
      <w:pPr>
        <w:numPr>
          <w:ilvl w:val="0"/>
          <w:numId w:val="16"/>
        </w:numPr>
        <w:spacing w:after="280" w:line="240" w:lineRule="auto"/>
        <w:jc w:val="left"/>
      </w:pPr>
      <w:r>
        <w:t>La eficiencia promedio se ha mantenido en valores negativos, lo cual es esperable en m</w:t>
      </w:r>
      <w:r>
        <w:t>étricas relativas que consideran el diferencial entre ofensiva y defensiva</w:t>
      </w:r>
    </w:p>
    <w:p w14:paraId="135E1251" w14:textId="77777777" w:rsidR="00F56E12" w:rsidRDefault="00037BB9">
      <w:pPr>
        <w:pStyle w:val="Ttulo2"/>
      </w:pPr>
      <w:bookmarkStart w:id="16" w:name="_heading=h.adord3khpvac" w:colFirst="0" w:colLast="0"/>
      <w:bookmarkEnd w:id="16"/>
      <w:r>
        <w:lastRenderedPageBreak/>
        <w:t>Correlación entre métricas de rendimiento</w:t>
      </w:r>
    </w:p>
    <w:p w14:paraId="1AF165A0" w14:textId="77777777" w:rsidR="00F56E12" w:rsidRDefault="00037BB9">
      <w:pPr>
        <w:keepNext/>
        <w:jc w:val="center"/>
      </w:pPr>
      <w:r>
        <w:rPr>
          <w:noProof/>
          <w:lang w:val="es-ES" w:eastAsia="es-ES"/>
        </w:rPr>
        <w:drawing>
          <wp:inline distT="0" distB="0" distL="0" distR="0" wp14:anchorId="1C180B14" wp14:editId="616DBE7A">
            <wp:extent cx="2920104" cy="2687814"/>
            <wp:effectExtent l="0" t="0" r="0" b="0"/>
            <wp:docPr id="11757889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920104" cy="2687814"/>
                    </a:xfrm>
                    <a:prstGeom prst="rect">
                      <a:avLst/>
                    </a:prstGeom>
                    <a:ln/>
                  </pic:spPr>
                </pic:pic>
              </a:graphicData>
            </a:graphic>
          </wp:inline>
        </w:drawing>
      </w:r>
    </w:p>
    <w:p w14:paraId="39D46771" w14:textId="77777777" w:rsidR="00F56E12" w:rsidRDefault="00037BB9">
      <w:pPr>
        <w:pBdr>
          <w:top w:val="nil"/>
          <w:left w:val="nil"/>
          <w:bottom w:val="nil"/>
          <w:right w:val="nil"/>
          <w:between w:val="nil"/>
        </w:pBdr>
        <w:spacing w:after="200" w:line="240" w:lineRule="auto"/>
        <w:jc w:val="center"/>
        <w:rPr>
          <w:i/>
          <w:iCs/>
          <w:color w:val="0E2841"/>
          <w:sz w:val="18"/>
          <w:szCs w:val="18"/>
        </w:rPr>
      </w:pPr>
      <w:r>
        <w:rPr>
          <w:i/>
          <w:iCs/>
          <w:color w:val="0E2841"/>
          <w:sz w:val="18"/>
          <w:szCs w:val="18"/>
        </w:rPr>
        <w:t>Gráfica 6. Correlación entre métricas de rendimiento</w:t>
      </w:r>
    </w:p>
    <w:p w14:paraId="24913C5C" w14:textId="77777777" w:rsidR="00F56E12" w:rsidRDefault="00037BB9">
      <w:r>
        <w:t xml:space="preserve">En este análisis es fundamental saber cómo se relacionan entre sí las principales </w:t>
      </w:r>
      <w:r>
        <w:t>métricas de rendimiento por partido: puntos (</w:t>
      </w:r>
      <w:proofErr w:type="spellStart"/>
      <w:r>
        <w:t>pts</w:t>
      </w:r>
      <w:proofErr w:type="spellEnd"/>
      <w:r>
        <w:t>), asistencias (</w:t>
      </w:r>
      <w:proofErr w:type="spellStart"/>
      <w:r>
        <w:t>ast</w:t>
      </w:r>
      <w:proofErr w:type="spellEnd"/>
      <w:r>
        <w:t>), rebotes (</w:t>
      </w:r>
      <w:proofErr w:type="spellStart"/>
      <w:r>
        <w:t>reb</w:t>
      </w:r>
      <w:proofErr w:type="spellEnd"/>
      <w:r>
        <w:t>) y eficiencia (</w:t>
      </w:r>
      <w:proofErr w:type="spellStart"/>
      <w:r>
        <w:t>net_rating</w:t>
      </w:r>
      <w:proofErr w:type="spellEnd"/>
      <w:r>
        <w:t>). A partir de esto, se evidencia:</w:t>
      </w:r>
    </w:p>
    <w:p w14:paraId="72C554E2" w14:textId="77777777" w:rsidR="00F56E12" w:rsidRDefault="00037BB9">
      <w:pPr>
        <w:numPr>
          <w:ilvl w:val="0"/>
          <w:numId w:val="17"/>
        </w:numPr>
        <w:pBdr>
          <w:top w:val="nil"/>
          <w:left w:val="nil"/>
          <w:bottom w:val="nil"/>
          <w:right w:val="nil"/>
          <w:between w:val="nil"/>
        </w:pBdr>
        <w:spacing w:after="0"/>
        <w:rPr>
          <w:color w:val="000000"/>
        </w:rPr>
      </w:pPr>
      <w:r>
        <w:rPr>
          <w:color w:val="000000"/>
        </w:rPr>
        <w:t>Puntos y asistencias: Correlación moderada de 0.66 - los jugadores que anotan también tienden a generar juego</w:t>
      </w:r>
    </w:p>
    <w:p w14:paraId="17565C8A" w14:textId="77777777" w:rsidR="00F56E12" w:rsidRDefault="00037BB9">
      <w:pPr>
        <w:numPr>
          <w:ilvl w:val="0"/>
          <w:numId w:val="17"/>
        </w:numPr>
        <w:pBdr>
          <w:top w:val="nil"/>
          <w:left w:val="nil"/>
          <w:bottom w:val="nil"/>
          <w:right w:val="nil"/>
          <w:between w:val="nil"/>
        </w:pBdr>
        <w:spacing w:after="0"/>
        <w:rPr>
          <w:color w:val="000000"/>
        </w:rPr>
      </w:pPr>
      <w:r>
        <w:rPr>
          <w:color w:val="000000"/>
        </w:rPr>
        <w:t>Pun</w:t>
      </w:r>
      <w:r>
        <w:rPr>
          <w:color w:val="000000"/>
        </w:rPr>
        <w:t>tos y rebotes: Correlación de 0.62 - jugadores con alto volumen ofensivo también contribuyen en defensa o juego físico</w:t>
      </w:r>
    </w:p>
    <w:p w14:paraId="6728C61D" w14:textId="77777777" w:rsidR="00F56E12" w:rsidRDefault="00037BB9">
      <w:pPr>
        <w:numPr>
          <w:ilvl w:val="0"/>
          <w:numId w:val="17"/>
        </w:numPr>
        <w:pBdr>
          <w:top w:val="nil"/>
          <w:left w:val="nil"/>
          <w:bottom w:val="nil"/>
          <w:right w:val="nil"/>
          <w:between w:val="nil"/>
        </w:pBdr>
        <w:spacing w:after="0"/>
        <w:rPr>
          <w:color w:val="000000"/>
        </w:rPr>
      </w:pPr>
      <w:r>
        <w:rPr>
          <w:color w:val="000000"/>
        </w:rPr>
        <w:t>Asistencias y rebotes: Correlación baja (0.25) - refleja especialización de roles: los armadores no suelen ser los principales reboteador</w:t>
      </w:r>
      <w:r>
        <w:rPr>
          <w:color w:val="000000"/>
        </w:rPr>
        <w:t>es</w:t>
      </w:r>
    </w:p>
    <w:p w14:paraId="22453847" w14:textId="77777777" w:rsidR="00F56E12" w:rsidRDefault="00037BB9">
      <w:pPr>
        <w:numPr>
          <w:ilvl w:val="0"/>
          <w:numId w:val="17"/>
        </w:numPr>
        <w:pBdr>
          <w:top w:val="nil"/>
          <w:left w:val="nil"/>
          <w:bottom w:val="nil"/>
          <w:right w:val="nil"/>
          <w:between w:val="nil"/>
        </w:pBdr>
        <w:rPr>
          <w:color w:val="000000"/>
        </w:rPr>
      </w:pPr>
      <w:r>
        <w:rPr>
          <w:color w:val="000000"/>
        </w:rPr>
        <w:t>Net Rating: Correlaciones débiles con las demás métricas (máximo 0.22 con puntos) - la eficiencia es una métrica compleja influenciada por múltiples factores</w:t>
      </w:r>
    </w:p>
    <w:p w14:paraId="548CCB4A" w14:textId="77777777" w:rsidR="00F56E12" w:rsidRDefault="00037BB9">
      <w:r>
        <w:t>Con esta información se pudo entender cómo se complementan los roles dentro del equipo. La baja</w:t>
      </w:r>
      <w:r>
        <w:t xml:space="preserve"> correlación entre </w:t>
      </w:r>
      <w:proofErr w:type="spellStart"/>
      <w:r>
        <w:t>net_rating</w:t>
      </w:r>
      <w:proofErr w:type="spellEnd"/>
      <w:r>
        <w:t xml:space="preserve"> y otras métricas sugiere que la eficiencia debe analizarse en conjunto con contexto de equipo, minutos jugados y situaciones de juego. Así mismo, permitió identificar qué métricas pueden ser redundantes o independientes</w:t>
      </w:r>
    </w:p>
    <w:p w14:paraId="385FCB5F" w14:textId="77777777" w:rsidR="00F56E12" w:rsidRDefault="00F56E12"/>
    <w:p w14:paraId="4E09CE28" w14:textId="77777777" w:rsidR="00F56E12" w:rsidRDefault="00F56E12"/>
    <w:p w14:paraId="6936BBC8" w14:textId="77777777" w:rsidR="00F56E12" w:rsidRDefault="00F56E12"/>
    <w:p w14:paraId="73CECD08" w14:textId="77777777" w:rsidR="00F56E12" w:rsidRDefault="00037BB9">
      <w:pPr>
        <w:pStyle w:val="Ttulo2"/>
      </w:pPr>
      <w:bookmarkStart w:id="17" w:name="_heading=h.uyzc5l7brw1t" w:colFirst="0" w:colLast="0"/>
      <w:bookmarkEnd w:id="17"/>
      <w:r>
        <w:lastRenderedPageBreak/>
        <w:t>Análisis de rendimiento colectivo</w:t>
      </w:r>
    </w:p>
    <w:p w14:paraId="5F9CA2E4" w14:textId="77777777" w:rsidR="00F56E12" w:rsidRDefault="00037BB9">
      <w:r>
        <w:t>A continuación, se presenta el análisis de rendimiento colectivo:</w:t>
      </w:r>
    </w:p>
    <w:p w14:paraId="1721EFC1" w14:textId="77777777" w:rsidR="00F56E12" w:rsidRDefault="00037BB9">
      <w:pPr>
        <w:pStyle w:val="Ttulo2"/>
      </w:pPr>
      <w:bookmarkStart w:id="18" w:name="_heading=h.kc7t7uz3m5ge" w:colFirst="0" w:colLast="0"/>
      <w:bookmarkEnd w:id="18"/>
      <w:r>
        <w:t>Distribución del puntaje global por temporada</w:t>
      </w:r>
    </w:p>
    <w:p w14:paraId="0BF77A4F" w14:textId="77777777" w:rsidR="00F56E12" w:rsidRDefault="00037BB9">
      <w:pPr>
        <w:keepNext/>
        <w:spacing w:before="280" w:after="280" w:line="240" w:lineRule="auto"/>
        <w:jc w:val="center"/>
        <w:rPr>
          <w:i/>
          <w:iCs/>
          <w:sz w:val="16"/>
          <w:szCs w:val="16"/>
        </w:rPr>
      </w:pPr>
      <w:r>
        <w:rPr>
          <w:noProof/>
          <w:lang w:val="es-ES" w:eastAsia="es-ES"/>
        </w:rPr>
        <w:drawing>
          <wp:inline distT="0" distB="0" distL="0" distR="0" wp14:anchorId="4A3141B6" wp14:editId="5EB2B277">
            <wp:extent cx="5612130" cy="2766713"/>
            <wp:effectExtent l="0" t="0" r="0" b="0"/>
            <wp:docPr id="1175788936" name="image7.png" descr="Gráfico,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Gráfico, Gráfico de cajas y bigotes&#10;&#10;El contenido generado por IA puede ser incorrecto."/>
                    <pic:cNvPicPr preferRelativeResize="0"/>
                  </pic:nvPicPr>
                  <pic:blipFill>
                    <a:blip r:embed="rId15"/>
                    <a:srcRect/>
                    <a:stretch>
                      <a:fillRect/>
                    </a:stretch>
                  </pic:blipFill>
                  <pic:spPr>
                    <a:xfrm>
                      <a:off x="0" y="0"/>
                      <a:ext cx="5612130" cy="2766713"/>
                    </a:xfrm>
                    <a:prstGeom prst="rect">
                      <a:avLst/>
                    </a:prstGeom>
                    <a:ln/>
                  </pic:spPr>
                </pic:pic>
              </a:graphicData>
            </a:graphic>
          </wp:inline>
        </w:drawing>
      </w:r>
      <w:r>
        <w:rPr>
          <w:i/>
          <w:iCs/>
          <w:sz w:val="16"/>
          <w:szCs w:val="16"/>
        </w:rPr>
        <w:t>Ilustración 7. Distribución del puntaje global por temporada</w:t>
      </w:r>
    </w:p>
    <w:p w14:paraId="301BEF35" w14:textId="77777777" w:rsidR="00F56E12" w:rsidRDefault="00037BB9">
      <w:pPr>
        <w:spacing w:before="280" w:after="280" w:line="240" w:lineRule="auto"/>
      </w:pPr>
      <w:r>
        <w:t>Con este análisis se puede evidenciar cómo varía</w:t>
      </w:r>
      <w:r>
        <w:t xml:space="preserve"> el rendimiento relativo de los jugadores en cada temporada, desde 1996 hasta 2019, utilizando el puntaje global estandarizado (</w:t>
      </w:r>
      <w:proofErr w:type="spellStart"/>
      <w:r>
        <w:t>global_score</w:t>
      </w:r>
      <w:proofErr w:type="spellEnd"/>
      <w:r>
        <w:t xml:space="preserve">). Cada caja representa la dispersión de los puntajes dentro de una temporada específica. Se tiene que: </w:t>
      </w:r>
    </w:p>
    <w:p w14:paraId="3AB49B2C" w14:textId="77777777" w:rsidR="00F56E12" w:rsidRDefault="00037BB9">
      <w:pPr>
        <w:numPr>
          <w:ilvl w:val="0"/>
          <w:numId w:val="18"/>
        </w:numPr>
        <w:spacing w:before="280" w:after="0" w:line="240" w:lineRule="auto"/>
      </w:pPr>
      <w:r>
        <w:t>Mediana est</w:t>
      </w:r>
      <w:r>
        <w:t>able: La línea central de cada caja indica que el rendimiento promedio por temporada se mantiene relativamente constante, lo que sugiere estabilidad en el nivel competitivo general</w:t>
      </w:r>
    </w:p>
    <w:p w14:paraId="3DB1B56F" w14:textId="77777777" w:rsidR="00F56E12" w:rsidRDefault="00037BB9">
      <w:pPr>
        <w:numPr>
          <w:ilvl w:val="0"/>
          <w:numId w:val="18"/>
        </w:numPr>
        <w:spacing w:after="0" w:line="240" w:lineRule="auto"/>
      </w:pPr>
      <w:r>
        <w:t>Dispersión controlada: La mayoría de las temporadas presentan cajas de altu</w:t>
      </w:r>
      <w:r>
        <w:t>ra similar, reflejando una distribución homogénea del rendimiento entre jugadores</w:t>
      </w:r>
    </w:p>
    <w:p w14:paraId="658A43FB" w14:textId="77777777" w:rsidR="00F56E12" w:rsidRDefault="00037BB9">
      <w:pPr>
        <w:numPr>
          <w:ilvl w:val="0"/>
          <w:numId w:val="18"/>
        </w:numPr>
        <w:spacing w:after="0" w:line="240" w:lineRule="auto"/>
      </w:pPr>
      <w:proofErr w:type="spellStart"/>
      <w:r>
        <w:t>Outliers</w:t>
      </w:r>
      <w:proofErr w:type="spellEnd"/>
      <w:r>
        <w:t xml:space="preserve"> consistentes: Los puntos fuera de las cajas representan jugadores con rendimiento excepcionalmente alto o bajo. Su presencia constante indica que cada temporada tien</w:t>
      </w:r>
      <w:r>
        <w:t>e figuras destacadas y desempeños fuera de norma</w:t>
      </w:r>
    </w:p>
    <w:p w14:paraId="045EDA2A" w14:textId="77777777" w:rsidR="00F56E12" w:rsidRDefault="00F56E12">
      <w:pPr>
        <w:spacing w:after="280" w:line="240" w:lineRule="auto"/>
        <w:ind w:left="720"/>
      </w:pPr>
    </w:p>
    <w:p w14:paraId="45E438E7" w14:textId="77777777" w:rsidR="00F56E12" w:rsidRDefault="00037BB9">
      <w:pPr>
        <w:spacing w:before="280" w:after="280" w:line="240" w:lineRule="auto"/>
      </w:pPr>
      <w:r>
        <w:t>Comparar temporadas en términos de consistencia y variabilidad del rendimiento es útil para detectar años con mayor concentración de talento, cambios en el estilo de juego, o evolución en la eficiencia de l</w:t>
      </w:r>
      <w:r>
        <w:t>os jugadores, reforzando la validez del puntaje global como métrica comparativa entre temporadas.</w:t>
      </w:r>
    </w:p>
    <w:p w14:paraId="5F67BFDF" w14:textId="77777777" w:rsidR="00F56E12" w:rsidRDefault="00F56E12">
      <w:pPr>
        <w:spacing w:after="0" w:line="240" w:lineRule="auto"/>
      </w:pPr>
    </w:p>
    <w:p w14:paraId="2A38B291" w14:textId="77777777" w:rsidR="00F56E12" w:rsidRDefault="00037BB9">
      <w:pPr>
        <w:pStyle w:val="Ttulo2"/>
      </w:pPr>
      <w:bookmarkStart w:id="19" w:name="_heading=h.jvth8w1qesnk" w:colFirst="0" w:colLast="0"/>
      <w:bookmarkEnd w:id="19"/>
      <w:r>
        <w:lastRenderedPageBreak/>
        <w:t>Evolución del percentil 10 (vara) por equipo</w:t>
      </w:r>
    </w:p>
    <w:p w14:paraId="5C27355F" w14:textId="77777777" w:rsidR="00F56E12" w:rsidRDefault="00037BB9">
      <w:pPr>
        <w:keepNext/>
        <w:jc w:val="center"/>
        <w:rPr>
          <w:i/>
          <w:iCs/>
          <w:sz w:val="16"/>
          <w:szCs w:val="16"/>
        </w:rPr>
      </w:pPr>
      <w:r>
        <w:rPr>
          <w:noProof/>
          <w:lang w:val="es-ES" w:eastAsia="es-ES"/>
        </w:rPr>
        <w:drawing>
          <wp:inline distT="114300" distB="114300" distL="114300" distR="114300" wp14:anchorId="087566C9" wp14:editId="1AF4E18C">
            <wp:extent cx="5612130" cy="2794000"/>
            <wp:effectExtent l="0" t="0" r="0" b="0"/>
            <wp:docPr id="11757889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612130" cy="2794000"/>
                    </a:xfrm>
                    <a:prstGeom prst="rect">
                      <a:avLst/>
                    </a:prstGeom>
                    <a:ln/>
                  </pic:spPr>
                </pic:pic>
              </a:graphicData>
            </a:graphic>
          </wp:inline>
        </w:drawing>
      </w:r>
    </w:p>
    <w:p w14:paraId="67376F67" w14:textId="77777777" w:rsidR="00F56E12" w:rsidRDefault="00037BB9">
      <w:pPr>
        <w:keepNext/>
        <w:jc w:val="center"/>
      </w:pPr>
      <w:r>
        <w:rPr>
          <w:i/>
          <w:iCs/>
          <w:sz w:val="16"/>
          <w:szCs w:val="16"/>
        </w:rPr>
        <w:t>Gráfica 8. Evolución del percentil 10</w:t>
      </w:r>
    </w:p>
    <w:p w14:paraId="54B99FDA" w14:textId="77777777" w:rsidR="00F56E12" w:rsidRDefault="00037BB9">
      <w:pPr>
        <w:spacing w:before="280" w:after="280" w:line="240" w:lineRule="auto"/>
      </w:pPr>
      <w:r>
        <w:t>La vara representa el valor que marca el límite inferior del 10% de rend</w:t>
      </w:r>
      <w:r>
        <w:t>imiento (</w:t>
      </w:r>
      <w:proofErr w:type="spellStart"/>
      <w:r>
        <w:t>global_score</w:t>
      </w:r>
      <w:proofErr w:type="spellEnd"/>
      <w:r>
        <w:t xml:space="preserve">) dentro de cada equipo por temporada. Refleja el desempeño de los jugadores menos destacados. Esto significa: </w:t>
      </w:r>
    </w:p>
    <w:p w14:paraId="70365B70" w14:textId="77777777" w:rsidR="00F56E12" w:rsidRDefault="00037BB9">
      <w:pPr>
        <w:numPr>
          <w:ilvl w:val="0"/>
          <w:numId w:val="19"/>
        </w:numPr>
        <w:spacing w:before="280" w:after="0" w:line="240" w:lineRule="auto"/>
      </w:pPr>
      <w:r>
        <w:t>Tendencias ascendentes: Equipos cuya línea de vara sube con el tiempo muestran una mejora en la profundidad de su plantilla</w:t>
      </w:r>
      <w:r>
        <w:t>. Indica mejor reclutamiento, desarrollo de talento o estabilidad interna.</w:t>
      </w:r>
    </w:p>
    <w:p w14:paraId="705ED171" w14:textId="77777777" w:rsidR="00F56E12" w:rsidRDefault="00037BB9">
      <w:pPr>
        <w:numPr>
          <w:ilvl w:val="0"/>
          <w:numId w:val="19"/>
        </w:numPr>
        <w:spacing w:after="0" w:line="240" w:lineRule="auto"/>
      </w:pPr>
      <w:r>
        <w:t>Tendencias descendentes o fluctuantes: Caídas o variaciones abruptas pueden señalar temporadas de reconstrucción, lesiones, rotación excesiva o bajo rendimiento colectivo.</w:t>
      </w:r>
    </w:p>
    <w:p w14:paraId="0095E2B3" w14:textId="77777777" w:rsidR="00F56E12" w:rsidRDefault="00037BB9">
      <w:pPr>
        <w:numPr>
          <w:ilvl w:val="0"/>
          <w:numId w:val="19"/>
        </w:numPr>
        <w:spacing w:after="280" w:line="240" w:lineRule="auto"/>
      </w:pPr>
      <w:r>
        <w:t>Comparación entre franquicias: Algunas franquicias como SAS, BOS o MIA muestran trayectorias más estables, mientras que otras como VAN, SEA o NOK presentan discontinuidades relacionadas con cambios estructurales (reubicaciones, fusiones).</w:t>
      </w:r>
    </w:p>
    <w:p w14:paraId="1126B03E" w14:textId="77777777" w:rsidR="00F56E12" w:rsidRDefault="00037BB9">
      <w:pPr>
        <w:spacing w:before="280" w:after="280" w:line="240" w:lineRule="auto"/>
      </w:pPr>
      <w:r>
        <w:t>Con este análisis</w:t>
      </w:r>
      <w:r>
        <w:t xml:space="preserve"> se pudo evaluar la solidez interna de cada equipo más allá de sus estrellas. Una vara alta indica que incluso los jugadores menos destacados tienen buen rendimiento, mientras que una vara baja puede reflejar debilidad estructural.</w:t>
      </w:r>
    </w:p>
    <w:p w14:paraId="1443EB61" w14:textId="77777777" w:rsidR="00F56E12" w:rsidRDefault="00F56E12">
      <w:pPr>
        <w:spacing w:before="280" w:after="280" w:line="240" w:lineRule="auto"/>
      </w:pPr>
    </w:p>
    <w:p w14:paraId="0CA9B7B4" w14:textId="77777777" w:rsidR="00F56E12" w:rsidRDefault="00F56E12">
      <w:pPr>
        <w:spacing w:before="280" w:after="280" w:line="240" w:lineRule="auto"/>
      </w:pPr>
    </w:p>
    <w:p w14:paraId="65F92CD9" w14:textId="77777777" w:rsidR="00F56E12" w:rsidRDefault="00037BB9">
      <w:pPr>
        <w:pStyle w:val="Ttulo1"/>
      </w:pPr>
      <w:bookmarkStart w:id="20" w:name="_heading=h.g5m20rv0kf4" w:colFirst="0" w:colLast="0"/>
      <w:bookmarkEnd w:id="20"/>
      <w:r>
        <w:lastRenderedPageBreak/>
        <w:t>Indicadores y métricas</w:t>
      </w:r>
      <w:r>
        <w:t xml:space="preserve"> creadas</w:t>
      </w:r>
    </w:p>
    <w:p w14:paraId="233A68B9" w14:textId="77777777" w:rsidR="00F56E12" w:rsidRDefault="00037BB9">
      <w:pPr>
        <w:pStyle w:val="Ttulo2"/>
      </w:pPr>
      <w:bookmarkStart w:id="21" w:name="_heading=h.adzd5026c39c" w:colFirst="0" w:colLast="0"/>
      <w:bookmarkEnd w:id="21"/>
      <w:r>
        <w:t>Rendimiento Más Óptimo (RMO)</w:t>
      </w:r>
    </w:p>
    <w:p w14:paraId="12D041F3" w14:textId="77777777" w:rsidR="00F56E12" w:rsidRDefault="00037BB9">
      <w:pPr>
        <w:spacing w:before="280" w:after="280" w:line="240" w:lineRule="auto"/>
      </w:pPr>
      <w:r>
        <w:t>Esta métrica permite definir valores de referencia para identificar jugadores con rendimiento destacado en cada métrica, utilizando el percentil 75 como criterio (es decir, el 25% superior de todos los registros).</w:t>
      </w:r>
    </w:p>
    <w:p w14:paraId="5A7EB85B" w14:textId="77777777" w:rsidR="00F56E12" w:rsidRDefault="00037BB9">
      <w:pPr>
        <w:spacing w:before="280" w:after="280" w:line="240" w:lineRule="auto"/>
      </w:pPr>
      <w:bookmarkStart w:id="22" w:name="_heading=h.aa7gd0sny6hj" w:colFirst="0" w:colLast="0"/>
      <w:bookmarkEnd w:id="22"/>
      <w:r>
        <w:rPr>
          <w:b/>
          <w:bCs/>
        </w:rPr>
        <w:t>Valo</w:t>
      </w:r>
      <w:r>
        <w:rPr>
          <w:b/>
          <w:bCs/>
        </w:rPr>
        <w:t>res de RMO calculados:</w:t>
      </w:r>
    </w:p>
    <w:tbl>
      <w:tblPr>
        <w:tblStyle w:val="a0"/>
        <w:tblW w:w="8241" w:type="dxa"/>
        <w:jc w:val="center"/>
        <w:tblInd w:w="0" w:type="dxa"/>
        <w:tblBorders>
          <w:top w:val="single" w:sz="12" w:space="0" w:color="DAE9F7"/>
          <w:left w:val="single" w:sz="12" w:space="0" w:color="DAE9F7"/>
          <w:bottom w:val="single" w:sz="12" w:space="0" w:color="DAE9F7"/>
          <w:right w:val="single" w:sz="12" w:space="0" w:color="DAE9F7"/>
          <w:insideH w:val="single" w:sz="12" w:space="0" w:color="DAE9F7"/>
          <w:insideV w:val="single" w:sz="12" w:space="0" w:color="DAE9F7"/>
        </w:tblBorders>
        <w:tblLayout w:type="fixed"/>
        <w:tblLook w:val="0400" w:firstRow="0" w:lastRow="0" w:firstColumn="0" w:lastColumn="0" w:noHBand="0" w:noVBand="1"/>
      </w:tblPr>
      <w:tblGrid>
        <w:gridCol w:w="2217"/>
        <w:gridCol w:w="1997"/>
        <w:gridCol w:w="4027"/>
      </w:tblGrid>
      <w:tr w:rsidR="00F56E12" w14:paraId="7B738174" w14:textId="77777777">
        <w:trPr>
          <w:trHeight w:val="252"/>
          <w:tblHeader/>
          <w:jc w:val="center"/>
        </w:trPr>
        <w:tc>
          <w:tcPr>
            <w:tcW w:w="2217" w:type="dxa"/>
            <w:vAlign w:val="center"/>
          </w:tcPr>
          <w:p w14:paraId="4A7353EC" w14:textId="77777777" w:rsidR="00F56E12" w:rsidRDefault="00037BB9">
            <w:pPr>
              <w:spacing w:after="0" w:line="240" w:lineRule="auto"/>
              <w:jc w:val="center"/>
              <w:rPr>
                <w:b/>
                <w:bCs/>
              </w:rPr>
            </w:pPr>
            <w:r>
              <w:rPr>
                <w:b/>
                <w:bCs/>
              </w:rPr>
              <w:t>Métrica</w:t>
            </w:r>
          </w:p>
        </w:tc>
        <w:tc>
          <w:tcPr>
            <w:tcW w:w="1997" w:type="dxa"/>
            <w:vAlign w:val="center"/>
          </w:tcPr>
          <w:p w14:paraId="45676EE8" w14:textId="77777777" w:rsidR="00F56E12" w:rsidRDefault="00037BB9">
            <w:pPr>
              <w:spacing w:after="0" w:line="240" w:lineRule="auto"/>
              <w:jc w:val="center"/>
              <w:rPr>
                <w:b/>
                <w:bCs/>
              </w:rPr>
            </w:pPr>
            <w:r>
              <w:rPr>
                <w:b/>
                <w:bCs/>
              </w:rPr>
              <w:t>RMO (Percentil 75)</w:t>
            </w:r>
          </w:p>
        </w:tc>
        <w:tc>
          <w:tcPr>
            <w:tcW w:w="4027" w:type="dxa"/>
            <w:vAlign w:val="center"/>
          </w:tcPr>
          <w:p w14:paraId="2C16A2E2" w14:textId="77777777" w:rsidR="00F56E12" w:rsidRDefault="00037BB9">
            <w:pPr>
              <w:spacing w:after="0" w:line="240" w:lineRule="auto"/>
              <w:jc w:val="center"/>
              <w:rPr>
                <w:b/>
                <w:bCs/>
              </w:rPr>
            </w:pPr>
            <w:r>
              <w:rPr>
                <w:b/>
                <w:bCs/>
              </w:rPr>
              <w:t>Interpretación</w:t>
            </w:r>
          </w:p>
        </w:tc>
      </w:tr>
      <w:tr w:rsidR="00F56E12" w14:paraId="625A2A0D" w14:textId="77777777">
        <w:trPr>
          <w:trHeight w:val="252"/>
          <w:jc w:val="center"/>
        </w:trPr>
        <w:tc>
          <w:tcPr>
            <w:tcW w:w="2217" w:type="dxa"/>
            <w:vAlign w:val="center"/>
          </w:tcPr>
          <w:p w14:paraId="193A38AD" w14:textId="77777777" w:rsidR="00F56E12" w:rsidRDefault="00037BB9">
            <w:pPr>
              <w:spacing w:after="0" w:line="240" w:lineRule="auto"/>
              <w:jc w:val="center"/>
            </w:pPr>
            <w:r>
              <w:t>Puntos (</w:t>
            </w:r>
            <w:proofErr w:type="spellStart"/>
            <w:r>
              <w:t>pts</w:t>
            </w:r>
            <w:proofErr w:type="spellEnd"/>
            <w:r>
              <w:t>)</w:t>
            </w:r>
          </w:p>
        </w:tc>
        <w:tc>
          <w:tcPr>
            <w:tcW w:w="1997" w:type="dxa"/>
            <w:vAlign w:val="center"/>
          </w:tcPr>
          <w:p w14:paraId="699D104C" w14:textId="77777777" w:rsidR="00F56E12" w:rsidRDefault="00037BB9">
            <w:pPr>
              <w:spacing w:after="0" w:line="240" w:lineRule="auto"/>
              <w:jc w:val="center"/>
            </w:pPr>
            <w:r>
              <w:t>11.5</w:t>
            </w:r>
          </w:p>
        </w:tc>
        <w:tc>
          <w:tcPr>
            <w:tcW w:w="4027" w:type="dxa"/>
            <w:vAlign w:val="center"/>
          </w:tcPr>
          <w:p w14:paraId="49873071" w14:textId="77777777" w:rsidR="00F56E12" w:rsidRDefault="00037BB9">
            <w:pPr>
              <w:spacing w:after="0" w:line="240" w:lineRule="auto"/>
              <w:jc w:val="center"/>
            </w:pPr>
            <w:r>
              <w:t>Cuartil superior de anotadores</w:t>
            </w:r>
          </w:p>
        </w:tc>
      </w:tr>
      <w:tr w:rsidR="00F56E12" w14:paraId="06F9E9C8" w14:textId="77777777">
        <w:trPr>
          <w:trHeight w:val="252"/>
          <w:jc w:val="center"/>
        </w:trPr>
        <w:tc>
          <w:tcPr>
            <w:tcW w:w="2217" w:type="dxa"/>
            <w:vAlign w:val="center"/>
          </w:tcPr>
          <w:p w14:paraId="380C2E1B" w14:textId="77777777" w:rsidR="00F56E12" w:rsidRDefault="00037BB9">
            <w:pPr>
              <w:spacing w:after="0" w:line="240" w:lineRule="auto"/>
              <w:jc w:val="center"/>
            </w:pPr>
            <w:r>
              <w:t>Asistencias (</w:t>
            </w:r>
            <w:proofErr w:type="spellStart"/>
            <w:r>
              <w:t>ast</w:t>
            </w:r>
            <w:proofErr w:type="spellEnd"/>
            <w:r>
              <w:t>)</w:t>
            </w:r>
          </w:p>
        </w:tc>
        <w:tc>
          <w:tcPr>
            <w:tcW w:w="1997" w:type="dxa"/>
            <w:vAlign w:val="center"/>
          </w:tcPr>
          <w:p w14:paraId="4651A58A" w14:textId="77777777" w:rsidR="00F56E12" w:rsidRDefault="00037BB9">
            <w:pPr>
              <w:spacing w:after="0" w:line="240" w:lineRule="auto"/>
              <w:jc w:val="center"/>
            </w:pPr>
            <w:r>
              <w:t>2.4</w:t>
            </w:r>
          </w:p>
        </w:tc>
        <w:tc>
          <w:tcPr>
            <w:tcW w:w="4027" w:type="dxa"/>
            <w:vAlign w:val="center"/>
          </w:tcPr>
          <w:p w14:paraId="45486FE8" w14:textId="77777777" w:rsidR="00F56E12" w:rsidRDefault="00037BB9">
            <w:pPr>
              <w:spacing w:after="0" w:line="240" w:lineRule="auto"/>
              <w:jc w:val="center"/>
            </w:pPr>
            <w:r>
              <w:t>Perfil destacado en generación de juego</w:t>
            </w:r>
          </w:p>
        </w:tc>
      </w:tr>
      <w:tr w:rsidR="00F56E12" w14:paraId="74332FD8" w14:textId="77777777">
        <w:trPr>
          <w:trHeight w:val="252"/>
          <w:jc w:val="center"/>
        </w:trPr>
        <w:tc>
          <w:tcPr>
            <w:tcW w:w="2217" w:type="dxa"/>
            <w:vAlign w:val="center"/>
          </w:tcPr>
          <w:p w14:paraId="3C8A509C" w14:textId="77777777" w:rsidR="00F56E12" w:rsidRDefault="00037BB9">
            <w:pPr>
              <w:spacing w:after="0" w:line="240" w:lineRule="auto"/>
              <w:jc w:val="center"/>
            </w:pPr>
            <w:r>
              <w:t>Rebotes (</w:t>
            </w:r>
            <w:proofErr w:type="spellStart"/>
            <w:r>
              <w:t>reb</w:t>
            </w:r>
            <w:proofErr w:type="spellEnd"/>
            <w:r>
              <w:t>)</w:t>
            </w:r>
          </w:p>
        </w:tc>
        <w:tc>
          <w:tcPr>
            <w:tcW w:w="1997" w:type="dxa"/>
            <w:vAlign w:val="center"/>
          </w:tcPr>
          <w:p w14:paraId="214337EE" w14:textId="77777777" w:rsidR="00F56E12" w:rsidRDefault="00037BB9">
            <w:pPr>
              <w:spacing w:after="0" w:line="240" w:lineRule="auto"/>
              <w:jc w:val="center"/>
            </w:pPr>
            <w:r>
              <w:t>4.7</w:t>
            </w:r>
          </w:p>
        </w:tc>
        <w:tc>
          <w:tcPr>
            <w:tcW w:w="4027" w:type="dxa"/>
            <w:vAlign w:val="center"/>
          </w:tcPr>
          <w:p w14:paraId="2AC57556" w14:textId="77777777" w:rsidR="00F56E12" w:rsidRDefault="00037BB9">
            <w:pPr>
              <w:spacing w:after="0" w:line="240" w:lineRule="auto"/>
              <w:jc w:val="center"/>
            </w:pPr>
            <w:r>
              <w:t>Jugador fuerte en recuperación de balón</w:t>
            </w:r>
          </w:p>
        </w:tc>
      </w:tr>
      <w:tr w:rsidR="00F56E12" w14:paraId="75E498BB" w14:textId="77777777">
        <w:trPr>
          <w:trHeight w:val="252"/>
          <w:jc w:val="center"/>
        </w:trPr>
        <w:tc>
          <w:tcPr>
            <w:tcW w:w="2217" w:type="dxa"/>
            <w:vAlign w:val="center"/>
          </w:tcPr>
          <w:p w14:paraId="6ABF55DF" w14:textId="77777777" w:rsidR="00F56E12" w:rsidRDefault="00037BB9">
            <w:pPr>
              <w:spacing w:after="0" w:line="240" w:lineRule="auto"/>
              <w:jc w:val="center"/>
            </w:pPr>
            <w:r>
              <w:t>Eficiencia (</w:t>
            </w:r>
            <w:proofErr w:type="spellStart"/>
            <w:r>
              <w:t>net_rating</w:t>
            </w:r>
            <w:proofErr w:type="spellEnd"/>
            <w:r>
              <w:t>)</w:t>
            </w:r>
          </w:p>
        </w:tc>
        <w:tc>
          <w:tcPr>
            <w:tcW w:w="1997" w:type="dxa"/>
            <w:vAlign w:val="center"/>
          </w:tcPr>
          <w:p w14:paraId="494E3523" w14:textId="77777777" w:rsidR="00F56E12" w:rsidRDefault="00037BB9">
            <w:pPr>
              <w:spacing w:after="0" w:line="240" w:lineRule="auto"/>
              <w:jc w:val="center"/>
            </w:pPr>
            <w:r>
              <w:t>3.2</w:t>
            </w:r>
          </w:p>
        </w:tc>
        <w:tc>
          <w:tcPr>
            <w:tcW w:w="4027" w:type="dxa"/>
            <w:vAlign w:val="center"/>
          </w:tcPr>
          <w:p w14:paraId="5859537C" w14:textId="77777777" w:rsidR="00F56E12" w:rsidRDefault="00037BB9">
            <w:pPr>
              <w:keepNext/>
              <w:spacing w:after="0" w:line="240" w:lineRule="auto"/>
              <w:jc w:val="center"/>
            </w:pPr>
            <w:r>
              <w:t>Impacto positivo sostenido en el equipo</w:t>
            </w:r>
          </w:p>
        </w:tc>
      </w:tr>
    </w:tbl>
    <w:p w14:paraId="5DC43239" w14:textId="77777777" w:rsidR="00F56E12" w:rsidRDefault="00037BB9">
      <w:pPr>
        <w:pBdr>
          <w:top w:val="nil"/>
          <w:left w:val="nil"/>
          <w:bottom w:val="nil"/>
          <w:right w:val="nil"/>
          <w:between w:val="nil"/>
        </w:pBdr>
        <w:spacing w:after="200" w:line="240" w:lineRule="auto"/>
        <w:jc w:val="center"/>
        <w:rPr>
          <w:i/>
          <w:iCs/>
          <w:color w:val="0E2841"/>
          <w:sz w:val="18"/>
          <w:szCs w:val="18"/>
        </w:rPr>
      </w:pPr>
      <w:r>
        <w:rPr>
          <w:i/>
          <w:iCs/>
          <w:color w:val="0E2841"/>
          <w:sz w:val="18"/>
          <w:szCs w:val="18"/>
        </w:rPr>
        <w:t>Tabla 2. Valores de RMO calculados</w:t>
      </w:r>
    </w:p>
    <w:p w14:paraId="4AC78AF3" w14:textId="77777777" w:rsidR="00F56E12" w:rsidRDefault="00037BB9">
      <w:r>
        <w:t>Esto permite:</w:t>
      </w:r>
    </w:p>
    <w:p w14:paraId="642A68BD" w14:textId="77777777" w:rsidR="00F56E12" w:rsidRDefault="00037BB9">
      <w:pPr>
        <w:numPr>
          <w:ilvl w:val="0"/>
          <w:numId w:val="20"/>
        </w:numPr>
        <w:spacing w:before="280" w:after="0" w:line="240" w:lineRule="auto"/>
        <w:jc w:val="left"/>
      </w:pPr>
      <w:r>
        <w:t>Estos umbrales pueden usarse para filtrar jugadores de alto rendimiento</w:t>
      </w:r>
    </w:p>
    <w:p w14:paraId="4A00FA0B" w14:textId="77777777" w:rsidR="00F56E12" w:rsidRDefault="00037BB9">
      <w:pPr>
        <w:numPr>
          <w:ilvl w:val="0"/>
          <w:numId w:val="20"/>
        </w:numPr>
        <w:spacing w:after="0" w:line="240" w:lineRule="auto"/>
        <w:jc w:val="left"/>
      </w:pPr>
      <w:r>
        <w:t xml:space="preserve">Construir perfiles tipo o establecer criterios de selección para </w:t>
      </w:r>
      <w:proofErr w:type="spellStart"/>
      <w:r>
        <w:t>scouting</w:t>
      </w:r>
      <w:proofErr w:type="spellEnd"/>
    </w:p>
    <w:p w14:paraId="22855A9B" w14:textId="77777777" w:rsidR="00F56E12" w:rsidRDefault="00037BB9">
      <w:pPr>
        <w:numPr>
          <w:ilvl w:val="0"/>
          <w:numId w:val="20"/>
        </w:numPr>
        <w:spacing w:after="280" w:line="240" w:lineRule="auto"/>
        <w:jc w:val="left"/>
      </w:pPr>
      <w:r>
        <w:t>Sirven como base para segmentar la base de datos en grupos de rendimiento (élite, promedio, bajo impacto)</w:t>
      </w:r>
    </w:p>
    <w:p w14:paraId="70F1A148" w14:textId="77777777" w:rsidR="00F56E12" w:rsidRDefault="00037BB9">
      <w:pPr>
        <w:pStyle w:val="Ttulo2"/>
      </w:pPr>
      <w:bookmarkStart w:id="23" w:name="_heading=h.az2y2gq8hyz8" w:colFirst="0" w:colLast="0"/>
      <w:bookmarkEnd w:id="23"/>
      <w:r>
        <w:t>Clasificación de Jugadores según su rendimiento vs. RMO</w:t>
      </w:r>
    </w:p>
    <w:p w14:paraId="00C5311C" w14:textId="77777777" w:rsidR="00F56E12" w:rsidRDefault="00037BB9">
      <w:pPr>
        <w:spacing w:before="280" w:after="280" w:line="240" w:lineRule="auto"/>
      </w:pPr>
      <w:r>
        <w:t>Con este cálculo se puede identificar y segmentar a los jugadores en tres categorías de rendim</w:t>
      </w:r>
      <w:r>
        <w:t>iento, comparando sus estadísticas individuales con los umbrales definidos por el percentil 75 (RMO).</w:t>
      </w:r>
    </w:p>
    <w:p w14:paraId="27F9ACA8" w14:textId="77777777" w:rsidR="00F56E12" w:rsidRDefault="00037BB9">
      <w:pPr>
        <w:spacing w:before="280" w:after="280" w:line="240" w:lineRule="auto"/>
      </w:pPr>
      <w:r>
        <w:rPr>
          <w:b/>
          <w:bCs/>
        </w:rPr>
        <w:t>Criterios de clasificación:</w:t>
      </w:r>
    </w:p>
    <w:p w14:paraId="30616653" w14:textId="77777777" w:rsidR="00F56E12" w:rsidRDefault="00037BB9">
      <w:pPr>
        <w:numPr>
          <w:ilvl w:val="0"/>
          <w:numId w:val="21"/>
        </w:numPr>
        <w:spacing w:before="280" w:after="0" w:line="240" w:lineRule="auto"/>
        <w:jc w:val="left"/>
      </w:pPr>
      <w:r>
        <w:rPr>
          <w:b/>
          <w:bCs/>
        </w:rPr>
        <w:t>Alto rendimiento:</w:t>
      </w:r>
      <w:r>
        <w:t xml:space="preserve"> Jugadores que superan el RMO tanto en puntos como en eficiencia (</w:t>
      </w:r>
      <w:proofErr w:type="spellStart"/>
      <w:r>
        <w:t>net_rating</w:t>
      </w:r>
      <w:proofErr w:type="spellEnd"/>
      <w:r>
        <w:t>). Representan el grupo élite.</w:t>
      </w:r>
    </w:p>
    <w:p w14:paraId="239F5376" w14:textId="77777777" w:rsidR="00F56E12" w:rsidRDefault="00037BB9">
      <w:pPr>
        <w:numPr>
          <w:ilvl w:val="0"/>
          <w:numId w:val="21"/>
        </w:numPr>
        <w:spacing w:after="0" w:line="240" w:lineRule="auto"/>
        <w:jc w:val="left"/>
      </w:pPr>
      <w:r>
        <w:rPr>
          <w:b/>
          <w:bCs/>
        </w:rPr>
        <w:t>Re</w:t>
      </w:r>
      <w:r>
        <w:rPr>
          <w:b/>
          <w:bCs/>
        </w:rPr>
        <w:t>ndimiento aceptable:</w:t>
      </w:r>
      <w:r>
        <w:t xml:space="preserve"> Jugadores que no alcanzan el RMO completo, pero tienen una eficiencia igual o superior al 85% del umbral. Son perfiles funcionales con impacto positivo.</w:t>
      </w:r>
    </w:p>
    <w:p w14:paraId="325194C5" w14:textId="77777777" w:rsidR="00F56E12" w:rsidRDefault="00037BB9">
      <w:pPr>
        <w:numPr>
          <w:ilvl w:val="0"/>
          <w:numId w:val="21"/>
        </w:numPr>
        <w:spacing w:after="280" w:line="240" w:lineRule="auto"/>
        <w:jc w:val="left"/>
      </w:pPr>
      <w:r>
        <w:rPr>
          <w:b/>
          <w:bCs/>
        </w:rPr>
        <w:t>Bajo rendimiento:</w:t>
      </w:r>
      <w:r>
        <w:t xml:space="preserve"> Jugadores que no cumplen con ninguno de los criterios anteriores</w:t>
      </w:r>
      <w:r>
        <w:t>. Representan la mayoría, con rendimiento limitado o especializado.</w:t>
      </w:r>
    </w:p>
    <w:p w14:paraId="7EC522EA" w14:textId="77777777" w:rsidR="00F56E12" w:rsidRDefault="00037BB9">
      <w:pPr>
        <w:spacing w:before="280" w:after="280" w:line="240" w:lineRule="auto"/>
      </w:pPr>
      <w:r>
        <w:t xml:space="preserve">Con esto se pudo evidenciar que: </w:t>
      </w:r>
    </w:p>
    <w:tbl>
      <w:tblPr>
        <w:tblStyle w:val="a1"/>
        <w:tblW w:w="4984" w:type="dxa"/>
        <w:jc w:val="center"/>
        <w:tblInd w:w="0" w:type="dxa"/>
        <w:tblBorders>
          <w:top w:val="single" w:sz="12" w:space="0" w:color="A5C9EB"/>
          <w:left w:val="single" w:sz="12" w:space="0" w:color="A5C9EB"/>
          <w:bottom w:val="single" w:sz="12" w:space="0" w:color="A5C9EB"/>
          <w:right w:val="single" w:sz="12" w:space="0" w:color="A5C9EB"/>
          <w:insideH w:val="single" w:sz="12" w:space="0" w:color="A5C9EB"/>
          <w:insideV w:val="single" w:sz="12" w:space="0" w:color="A5C9EB"/>
        </w:tblBorders>
        <w:tblLayout w:type="fixed"/>
        <w:tblLook w:val="0400" w:firstRow="0" w:lastRow="0" w:firstColumn="0" w:lastColumn="0" w:noHBand="0" w:noVBand="1"/>
      </w:tblPr>
      <w:tblGrid>
        <w:gridCol w:w="1951"/>
        <w:gridCol w:w="2005"/>
        <w:gridCol w:w="1028"/>
      </w:tblGrid>
      <w:tr w:rsidR="00F56E12" w14:paraId="5D95AB85" w14:textId="77777777">
        <w:trPr>
          <w:tblHeader/>
          <w:jc w:val="center"/>
        </w:trPr>
        <w:tc>
          <w:tcPr>
            <w:tcW w:w="1951" w:type="dxa"/>
            <w:vAlign w:val="center"/>
          </w:tcPr>
          <w:p w14:paraId="6BD96F4B" w14:textId="77777777" w:rsidR="00F56E12" w:rsidRDefault="00037BB9">
            <w:pPr>
              <w:spacing w:after="0" w:line="240" w:lineRule="auto"/>
              <w:jc w:val="center"/>
              <w:rPr>
                <w:b/>
                <w:bCs/>
              </w:rPr>
            </w:pPr>
            <w:r>
              <w:rPr>
                <w:b/>
                <w:bCs/>
              </w:rPr>
              <w:t>Categoría</w:t>
            </w:r>
          </w:p>
        </w:tc>
        <w:tc>
          <w:tcPr>
            <w:tcW w:w="2005" w:type="dxa"/>
            <w:vAlign w:val="center"/>
          </w:tcPr>
          <w:p w14:paraId="0F8F7148" w14:textId="77777777" w:rsidR="00F56E12" w:rsidRDefault="00037BB9">
            <w:pPr>
              <w:spacing w:after="0" w:line="240" w:lineRule="auto"/>
              <w:jc w:val="center"/>
              <w:rPr>
                <w:b/>
                <w:bCs/>
              </w:rPr>
            </w:pPr>
            <w:r>
              <w:rPr>
                <w:b/>
                <w:bCs/>
              </w:rPr>
              <w:t>Cantidad de jugadores</w:t>
            </w:r>
          </w:p>
        </w:tc>
        <w:tc>
          <w:tcPr>
            <w:tcW w:w="1028" w:type="dxa"/>
            <w:vAlign w:val="center"/>
          </w:tcPr>
          <w:p w14:paraId="0CF99354" w14:textId="77777777" w:rsidR="00F56E12" w:rsidRDefault="00037BB9">
            <w:pPr>
              <w:spacing w:after="0" w:line="240" w:lineRule="auto"/>
              <w:jc w:val="center"/>
              <w:rPr>
                <w:b/>
                <w:bCs/>
              </w:rPr>
            </w:pPr>
            <w:r>
              <w:rPr>
                <w:b/>
                <w:bCs/>
              </w:rPr>
              <w:t>Porcentaje</w:t>
            </w:r>
          </w:p>
        </w:tc>
      </w:tr>
      <w:tr w:rsidR="00F56E12" w14:paraId="4CA29621" w14:textId="77777777">
        <w:trPr>
          <w:jc w:val="center"/>
        </w:trPr>
        <w:tc>
          <w:tcPr>
            <w:tcW w:w="1951" w:type="dxa"/>
            <w:vAlign w:val="center"/>
          </w:tcPr>
          <w:p w14:paraId="51E1FB63" w14:textId="77777777" w:rsidR="00F56E12" w:rsidRDefault="00037BB9">
            <w:pPr>
              <w:spacing w:after="0" w:line="240" w:lineRule="auto"/>
              <w:jc w:val="center"/>
            </w:pPr>
            <w:r>
              <w:t>Bajo rendimiento</w:t>
            </w:r>
          </w:p>
        </w:tc>
        <w:tc>
          <w:tcPr>
            <w:tcW w:w="2005" w:type="dxa"/>
            <w:vAlign w:val="center"/>
          </w:tcPr>
          <w:p w14:paraId="6575D848" w14:textId="77777777" w:rsidR="00F56E12" w:rsidRDefault="00037BB9">
            <w:pPr>
              <w:spacing w:after="0" w:line="240" w:lineRule="auto"/>
              <w:jc w:val="center"/>
            </w:pPr>
            <w:r>
              <w:t>9,478</w:t>
            </w:r>
          </w:p>
        </w:tc>
        <w:tc>
          <w:tcPr>
            <w:tcW w:w="1028" w:type="dxa"/>
            <w:vAlign w:val="center"/>
          </w:tcPr>
          <w:p w14:paraId="74F741C2" w14:textId="77777777" w:rsidR="00F56E12" w:rsidRDefault="00037BB9">
            <w:pPr>
              <w:spacing w:after="0" w:line="240" w:lineRule="auto"/>
              <w:jc w:val="center"/>
            </w:pPr>
            <w:r>
              <w:t>72%</w:t>
            </w:r>
          </w:p>
        </w:tc>
      </w:tr>
      <w:tr w:rsidR="00F56E12" w14:paraId="74EE7D54" w14:textId="77777777">
        <w:trPr>
          <w:jc w:val="center"/>
        </w:trPr>
        <w:tc>
          <w:tcPr>
            <w:tcW w:w="1951" w:type="dxa"/>
            <w:vAlign w:val="center"/>
          </w:tcPr>
          <w:p w14:paraId="14664423" w14:textId="77777777" w:rsidR="00F56E12" w:rsidRDefault="00037BB9">
            <w:pPr>
              <w:spacing w:after="0" w:line="240" w:lineRule="auto"/>
              <w:jc w:val="center"/>
            </w:pPr>
            <w:r>
              <w:lastRenderedPageBreak/>
              <w:t>Rendimiento aceptable</w:t>
            </w:r>
          </w:p>
        </w:tc>
        <w:tc>
          <w:tcPr>
            <w:tcW w:w="2005" w:type="dxa"/>
            <w:vAlign w:val="center"/>
          </w:tcPr>
          <w:p w14:paraId="3250A584" w14:textId="77777777" w:rsidR="00F56E12" w:rsidRDefault="00037BB9">
            <w:pPr>
              <w:spacing w:after="0" w:line="240" w:lineRule="auto"/>
              <w:jc w:val="center"/>
            </w:pPr>
            <w:r>
              <w:t>2,325</w:t>
            </w:r>
          </w:p>
        </w:tc>
        <w:tc>
          <w:tcPr>
            <w:tcW w:w="1028" w:type="dxa"/>
            <w:vAlign w:val="center"/>
          </w:tcPr>
          <w:p w14:paraId="5AEA98A3" w14:textId="77777777" w:rsidR="00F56E12" w:rsidRDefault="00037BB9">
            <w:pPr>
              <w:spacing w:after="0" w:line="240" w:lineRule="auto"/>
              <w:jc w:val="center"/>
            </w:pPr>
            <w:r>
              <w:t>18%</w:t>
            </w:r>
          </w:p>
        </w:tc>
      </w:tr>
      <w:tr w:rsidR="00F56E12" w14:paraId="1ABE9B68" w14:textId="77777777">
        <w:trPr>
          <w:jc w:val="center"/>
        </w:trPr>
        <w:tc>
          <w:tcPr>
            <w:tcW w:w="1951" w:type="dxa"/>
            <w:vAlign w:val="center"/>
          </w:tcPr>
          <w:p w14:paraId="7C4AF0BB" w14:textId="77777777" w:rsidR="00F56E12" w:rsidRDefault="00037BB9">
            <w:pPr>
              <w:spacing w:after="0" w:line="240" w:lineRule="auto"/>
              <w:jc w:val="center"/>
            </w:pPr>
            <w:r>
              <w:t>Alto rendimiento</w:t>
            </w:r>
          </w:p>
        </w:tc>
        <w:tc>
          <w:tcPr>
            <w:tcW w:w="2005" w:type="dxa"/>
            <w:vAlign w:val="center"/>
          </w:tcPr>
          <w:p w14:paraId="62022174" w14:textId="77777777" w:rsidR="00F56E12" w:rsidRDefault="00037BB9">
            <w:pPr>
              <w:spacing w:after="0" w:line="240" w:lineRule="auto"/>
              <w:jc w:val="center"/>
            </w:pPr>
            <w:r>
              <w:t>1,194</w:t>
            </w:r>
          </w:p>
        </w:tc>
        <w:tc>
          <w:tcPr>
            <w:tcW w:w="1028" w:type="dxa"/>
            <w:vAlign w:val="center"/>
          </w:tcPr>
          <w:p w14:paraId="06CA5229" w14:textId="77777777" w:rsidR="00F56E12" w:rsidRDefault="00037BB9">
            <w:pPr>
              <w:keepNext/>
              <w:spacing w:after="0" w:line="240" w:lineRule="auto"/>
              <w:jc w:val="center"/>
            </w:pPr>
            <w:r>
              <w:t>10%</w:t>
            </w:r>
          </w:p>
        </w:tc>
      </w:tr>
    </w:tbl>
    <w:p w14:paraId="1D5C9437" w14:textId="77777777" w:rsidR="00F56E12" w:rsidRDefault="00037BB9">
      <w:pPr>
        <w:pBdr>
          <w:top w:val="nil"/>
          <w:left w:val="nil"/>
          <w:bottom w:val="nil"/>
          <w:right w:val="nil"/>
          <w:between w:val="nil"/>
        </w:pBdr>
        <w:spacing w:after="200" w:line="240" w:lineRule="auto"/>
        <w:jc w:val="center"/>
        <w:rPr>
          <w:i/>
          <w:iCs/>
          <w:color w:val="0E2841"/>
          <w:sz w:val="18"/>
          <w:szCs w:val="18"/>
        </w:rPr>
      </w:pPr>
      <w:r>
        <w:rPr>
          <w:i/>
          <w:iCs/>
          <w:color w:val="0E2841"/>
          <w:sz w:val="18"/>
          <w:szCs w:val="18"/>
        </w:rPr>
        <w:t xml:space="preserve">Tabla 3. </w:t>
      </w:r>
      <w:r>
        <w:rPr>
          <w:i/>
          <w:iCs/>
          <w:color w:val="0E2841"/>
          <w:sz w:val="18"/>
          <w:szCs w:val="18"/>
        </w:rPr>
        <w:t>Clasificación de Jugadores según su rendimiento vs. RMO</w:t>
      </w:r>
    </w:p>
    <w:p w14:paraId="03AEB4A3" w14:textId="77777777" w:rsidR="00F56E12" w:rsidRDefault="00037BB9">
      <w:pPr>
        <w:numPr>
          <w:ilvl w:val="0"/>
          <w:numId w:val="22"/>
        </w:numPr>
        <w:spacing w:before="280" w:after="0" w:line="240" w:lineRule="auto"/>
        <w:jc w:val="left"/>
      </w:pPr>
      <w:r>
        <w:t>Solo el 10% de los jugadores se clasifican como de alto rendimiento, confirmando la distribución desigual del talento en la liga</w:t>
      </w:r>
    </w:p>
    <w:p w14:paraId="60547C99" w14:textId="77777777" w:rsidR="00F56E12" w:rsidRDefault="00037BB9">
      <w:pPr>
        <w:numPr>
          <w:ilvl w:val="0"/>
          <w:numId w:val="22"/>
        </w:numPr>
        <w:spacing w:after="0" w:line="240" w:lineRule="auto"/>
        <w:jc w:val="left"/>
      </w:pPr>
      <w:r>
        <w:t xml:space="preserve">El grupo de rendimiento aceptable representa una reserva valiosa de </w:t>
      </w:r>
      <w:r>
        <w:t>jugadores funcionales</w:t>
      </w:r>
    </w:p>
    <w:p w14:paraId="243CD9F1" w14:textId="77777777" w:rsidR="00F56E12" w:rsidRDefault="00037BB9">
      <w:pPr>
        <w:numPr>
          <w:ilvl w:val="0"/>
          <w:numId w:val="22"/>
        </w:numPr>
        <w:spacing w:after="280" w:line="240" w:lineRule="auto"/>
        <w:jc w:val="left"/>
      </w:pPr>
      <w:r>
        <w:t>La mayoría corresponde a bajo rendimiento, lo que puede deberse a minutos limitados, roles defensivos, o jugadores en transición</w:t>
      </w:r>
    </w:p>
    <w:p w14:paraId="4D81BCA8" w14:textId="77777777" w:rsidR="00F56E12" w:rsidRDefault="00037BB9">
      <w:pPr>
        <w:pStyle w:val="Ttulo2"/>
      </w:pPr>
      <w:bookmarkStart w:id="24" w:name="_heading=h.veynmb6a04hx" w:colFirst="0" w:colLast="0"/>
      <w:bookmarkEnd w:id="24"/>
      <w:r>
        <w:t>Distribución de eficiencia con umbral RMO</w:t>
      </w:r>
    </w:p>
    <w:p w14:paraId="052F452A" w14:textId="77777777" w:rsidR="00F56E12" w:rsidRDefault="00037BB9">
      <w:pPr>
        <w:keepNext/>
        <w:spacing w:before="280" w:after="280" w:line="240" w:lineRule="auto"/>
      </w:pPr>
      <w:r>
        <w:rPr>
          <w:rFonts w:ascii="Quattrocento Sans" w:eastAsia="Quattrocento Sans" w:hAnsi="Quattrocento Sans" w:cs="Quattrocento Sans"/>
          <w:b/>
          <w:bCs/>
          <w:noProof/>
          <w:sz w:val="27"/>
          <w:szCs w:val="27"/>
          <w:lang w:val="es-ES" w:eastAsia="es-ES"/>
        </w:rPr>
        <w:drawing>
          <wp:inline distT="0" distB="0" distL="0" distR="0" wp14:anchorId="3F7D7800" wp14:editId="4B715E0F">
            <wp:extent cx="5612130" cy="3084830"/>
            <wp:effectExtent l="0" t="0" r="0" b="0"/>
            <wp:docPr id="1175788938" name="image3.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Gráfico&#10;&#10;El contenido generado por IA puede ser incorrecto."/>
                    <pic:cNvPicPr preferRelativeResize="0"/>
                  </pic:nvPicPr>
                  <pic:blipFill>
                    <a:blip r:embed="rId17"/>
                    <a:srcRect/>
                    <a:stretch>
                      <a:fillRect/>
                    </a:stretch>
                  </pic:blipFill>
                  <pic:spPr>
                    <a:xfrm>
                      <a:off x="0" y="0"/>
                      <a:ext cx="5612130" cy="3084830"/>
                    </a:xfrm>
                    <a:prstGeom prst="rect">
                      <a:avLst/>
                    </a:prstGeom>
                    <a:ln/>
                  </pic:spPr>
                </pic:pic>
              </a:graphicData>
            </a:graphic>
          </wp:inline>
        </w:drawing>
      </w:r>
    </w:p>
    <w:p w14:paraId="017CFE5B" w14:textId="77777777" w:rsidR="00F56E12" w:rsidRDefault="00037BB9">
      <w:pPr>
        <w:pBdr>
          <w:top w:val="nil"/>
          <w:left w:val="nil"/>
          <w:bottom w:val="nil"/>
          <w:right w:val="nil"/>
          <w:between w:val="nil"/>
        </w:pBdr>
        <w:spacing w:after="200" w:line="240" w:lineRule="auto"/>
        <w:jc w:val="center"/>
        <w:rPr>
          <w:b/>
          <w:bCs/>
          <w:i/>
          <w:iCs/>
          <w:color w:val="0E2841"/>
          <w:sz w:val="18"/>
          <w:szCs w:val="18"/>
        </w:rPr>
      </w:pPr>
      <w:r>
        <w:rPr>
          <w:i/>
          <w:iCs/>
          <w:color w:val="0E2841"/>
          <w:sz w:val="18"/>
          <w:szCs w:val="18"/>
        </w:rPr>
        <w:t>Gráfico 9. Distribución de eficiencia con umbral RMO</w:t>
      </w:r>
    </w:p>
    <w:p w14:paraId="33368EF9" w14:textId="77777777" w:rsidR="00F56E12" w:rsidRDefault="00037BB9">
      <w:pPr>
        <w:spacing w:before="280" w:after="280" w:line="240" w:lineRule="auto"/>
      </w:pPr>
      <w:r>
        <w:t>Este aná</w:t>
      </w:r>
      <w:r>
        <w:t>lisis permite visualizar cómo se distribuyen los valores de eficiencia (</w:t>
      </w:r>
      <w:proofErr w:type="spellStart"/>
      <w:r>
        <w:t>net_rating</w:t>
      </w:r>
      <w:proofErr w:type="spellEnd"/>
      <w:r>
        <w:t>) entre todos los jugadores, y destacar el umbral de alto rendimiento definido por el RMO (3.20). Se evidencia que:</w:t>
      </w:r>
    </w:p>
    <w:p w14:paraId="4F17BCDA" w14:textId="77777777" w:rsidR="00F56E12" w:rsidRDefault="00037BB9">
      <w:pPr>
        <w:numPr>
          <w:ilvl w:val="0"/>
          <w:numId w:val="23"/>
        </w:numPr>
        <w:spacing w:before="280" w:after="0" w:line="240" w:lineRule="auto"/>
        <w:jc w:val="left"/>
      </w:pPr>
      <w:r>
        <w:t>La mayoría de los jugadores se concentran cerca de 0 de ef</w:t>
      </w:r>
      <w:r>
        <w:t>iciencia</w:t>
      </w:r>
    </w:p>
    <w:p w14:paraId="5CB4C6BB" w14:textId="77777777" w:rsidR="00F56E12" w:rsidRDefault="00037BB9">
      <w:pPr>
        <w:numPr>
          <w:ilvl w:val="0"/>
          <w:numId w:val="23"/>
        </w:numPr>
        <w:spacing w:after="0" w:line="240" w:lineRule="auto"/>
        <w:jc w:val="left"/>
      </w:pPr>
      <w:r>
        <w:t>La curva tiene una forma asimétrica y estrecha - los valores extremos son poco frecuentes</w:t>
      </w:r>
    </w:p>
    <w:p w14:paraId="1E38D9B0" w14:textId="77777777" w:rsidR="00F56E12" w:rsidRDefault="00037BB9">
      <w:pPr>
        <w:numPr>
          <w:ilvl w:val="0"/>
          <w:numId w:val="23"/>
        </w:numPr>
        <w:spacing w:after="280" w:line="240" w:lineRule="auto"/>
        <w:jc w:val="left"/>
      </w:pPr>
      <w:r>
        <w:t>El umbral RMO (3.20) está marcado con una línea roja discontinua, mostrando que solo una pequeña proporción supera ese nivel</w:t>
      </w:r>
    </w:p>
    <w:p w14:paraId="0604020B" w14:textId="77777777" w:rsidR="00F56E12" w:rsidRDefault="00F56E12">
      <w:pPr>
        <w:spacing w:after="0" w:line="240" w:lineRule="auto"/>
      </w:pPr>
    </w:p>
    <w:p w14:paraId="62CF0FF3" w14:textId="77777777" w:rsidR="00F56E12" w:rsidRDefault="00037BB9">
      <w:pPr>
        <w:pStyle w:val="Ttulo2"/>
      </w:pPr>
      <w:bookmarkStart w:id="25" w:name="_heading=h.rcjrufb4phbx" w:colFirst="0" w:colLast="0"/>
      <w:bookmarkEnd w:id="25"/>
      <w:r>
        <w:lastRenderedPageBreak/>
        <w:t xml:space="preserve">Top 10 Jugadores con </w:t>
      </w:r>
      <w:r>
        <w:t>rendimiento superior al RMO</w:t>
      </w:r>
    </w:p>
    <w:p w14:paraId="3CA3C0B5" w14:textId="77777777" w:rsidR="00F56E12" w:rsidRDefault="00037BB9">
      <w:pPr>
        <w:keepNext/>
        <w:spacing w:before="280" w:after="280" w:line="240" w:lineRule="auto"/>
      </w:pPr>
      <w:r>
        <w:rPr>
          <w:rFonts w:ascii="Times New Roman" w:eastAsia="Times New Roman" w:hAnsi="Times New Roman" w:cs="Times New Roman"/>
          <w:noProof/>
          <w:sz w:val="24"/>
          <w:szCs w:val="24"/>
          <w:lang w:val="es-ES" w:eastAsia="es-ES"/>
        </w:rPr>
        <w:drawing>
          <wp:inline distT="0" distB="0" distL="0" distR="0" wp14:anchorId="573238EB" wp14:editId="3CBE768C">
            <wp:extent cx="5612130" cy="2780665"/>
            <wp:effectExtent l="0" t="0" r="0" b="0"/>
            <wp:docPr id="1175788940" name="image2.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Gráfico&#10;&#10;El contenido generado por IA puede ser incorrecto."/>
                    <pic:cNvPicPr preferRelativeResize="0"/>
                  </pic:nvPicPr>
                  <pic:blipFill>
                    <a:blip r:embed="rId18"/>
                    <a:srcRect/>
                    <a:stretch>
                      <a:fillRect/>
                    </a:stretch>
                  </pic:blipFill>
                  <pic:spPr>
                    <a:xfrm>
                      <a:off x="0" y="0"/>
                      <a:ext cx="5612130" cy="2780665"/>
                    </a:xfrm>
                    <a:prstGeom prst="rect">
                      <a:avLst/>
                    </a:prstGeom>
                    <a:ln/>
                  </pic:spPr>
                </pic:pic>
              </a:graphicData>
            </a:graphic>
          </wp:inline>
        </w:drawing>
      </w:r>
    </w:p>
    <w:p w14:paraId="7124BB04" w14:textId="77777777" w:rsidR="00F56E12" w:rsidRDefault="00037BB9">
      <w:pPr>
        <w:pBdr>
          <w:top w:val="nil"/>
          <w:left w:val="nil"/>
          <w:bottom w:val="nil"/>
          <w:right w:val="nil"/>
          <w:between w:val="nil"/>
        </w:pBdr>
        <w:spacing w:after="200" w:line="240" w:lineRule="auto"/>
        <w:jc w:val="center"/>
        <w:rPr>
          <w:b/>
          <w:bCs/>
          <w:i/>
          <w:iCs/>
          <w:color w:val="0E2841"/>
          <w:sz w:val="18"/>
          <w:szCs w:val="18"/>
        </w:rPr>
      </w:pPr>
      <w:r>
        <w:rPr>
          <w:i/>
          <w:iCs/>
          <w:color w:val="0E2841"/>
          <w:sz w:val="18"/>
          <w:szCs w:val="18"/>
        </w:rPr>
        <w:t>Gráfico 10. Top 10 Jugadores con rendimiento superior al RMO</w:t>
      </w:r>
    </w:p>
    <w:p w14:paraId="29276B6F" w14:textId="77777777" w:rsidR="00F56E12" w:rsidRDefault="00037BB9">
      <w:pPr>
        <w:spacing w:before="280" w:after="280" w:line="240" w:lineRule="auto"/>
      </w:pPr>
      <w:r>
        <w:t xml:space="preserve">Se identificó a los jugadores que superan el umbral de eficiencia definido por el percentil 75 (RMO = 3.20), y destacar a los 10 con mejor promedio. Adicionalmente, </w:t>
      </w:r>
      <w:r>
        <w:t xml:space="preserve">se tiene que: </w:t>
      </w:r>
    </w:p>
    <w:p w14:paraId="68515937" w14:textId="77777777" w:rsidR="00F56E12" w:rsidRDefault="00037BB9">
      <w:pPr>
        <w:numPr>
          <w:ilvl w:val="0"/>
          <w:numId w:val="24"/>
        </w:numPr>
        <w:spacing w:before="280" w:after="0" w:line="240" w:lineRule="auto"/>
        <w:jc w:val="left"/>
      </w:pPr>
      <w:r>
        <w:t>RJ Hunter lidera el ranking con la eficiencia promedio más alta entre todos los jugadores que superan el RMO</w:t>
      </w:r>
    </w:p>
    <w:p w14:paraId="13D86F4C" w14:textId="77777777" w:rsidR="00F56E12" w:rsidRDefault="00037BB9">
      <w:pPr>
        <w:numPr>
          <w:ilvl w:val="0"/>
          <w:numId w:val="24"/>
        </w:numPr>
        <w:spacing w:after="0" w:line="240" w:lineRule="auto"/>
        <w:jc w:val="left"/>
      </w:pPr>
      <w:r>
        <w:t xml:space="preserve">Todos los jugadores listados tienen un </w:t>
      </w:r>
      <w:proofErr w:type="spellStart"/>
      <w:r>
        <w:t>net_rating</w:t>
      </w:r>
      <w:proofErr w:type="spellEnd"/>
      <w:r>
        <w:t xml:space="preserve"> superior al umbral de alto rendimiento, posicionándose como perfiles élite</w:t>
      </w:r>
    </w:p>
    <w:p w14:paraId="713261B1" w14:textId="77777777" w:rsidR="00F56E12" w:rsidRDefault="00037BB9">
      <w:pPr>
        <w:numPr>
          <w:ilvl w:val="0"/>
          <w:numId w:val="24"/>
        </w:numPr>
        <w:spacing w:after="280" w:line="240" w:lineRule="auto"/>
        <w:jc w:val="left"/>
      </w:pPr>
      <w:r>
        <w:t>La sele</w:t>
      </w:r>
      <w:r>
        <w:t>cción se basa en un criterio objetivo, permitiendo comparaciones justas y reproducibles entre jugadores de distintas épocas</w:t>
      </w:r>
    </w:p>
    <w:p w14:paraId="34DAAE26" w14:textId="77777777" w:rsidR="00F56E12" w:rsidRDefault="00037BB9">
      <w:pPr>
        <w:spacing w:before="280" w:after="280" w:line="240" w:lineRule="auto"/>
        <w:jc w:val="left"/>
        <w:rPr>
          <w:b/>
          <w:bCs/>
        </w:rPr>
      </w:pPr>
      <w:r>
        <w:rPr>
          <w:b/>
          <w:bCs/>
        </w:rPr>
        <w:t xml:space="preserve">Por lo anterior: </w:t>
      </w:r>
    </w:p>
    <w:p w14:paraId="4457C28B" w14:textId="77777777" w:rsidR="00F56E12" w:rsidRDefault="00037BB9">
      <w:pPr>
        <w:numPr>
          <w:ilvl w:val="0"/>
          <w:numId w:val="26"/>
        </w:numPr>
        <w:pBdr>
          <w:top w:val="nil"/>
          <w:left w:val="nil"/>
          <w:bottom w:val="nil"/>
          <w:right w:val="nil"/>
          <w:between w:val="nil"/>
        </w:pBdr>
        <w:spacing w:before="280" w:after="0" w:line="240" w:lineRule="auto"/>
        <w:jc w:val="left"/>
        <w:rPr>
          <w:color w:val="000000"/>
        </w:rPr>
      </w:pPr>
      <w:r>
        <w:rPr>
          <w:color w:val="000000"/>
        </w:rPr>
        <w:t xml:space="preserve">Estos jugadores pueden considerarse casos de estudio para entender qué factores contribuyen a un rendimiento </w:t>
      </w:r>
      <w:r>
        <w:rPr>
          <w:color w:val="000000"/>
        </w:rPr>
        <w:t>excepcional</w:t>
      </w:r>
    </w:p>
    <w:p w14:paraId="75CF270F" w14:textId="77777777" w:rsidR="00F56E12" w:rsidRDefault="00037BB9">
      <w:pPr>
        <w:numPr>
          <w:ilvl w:val="0"/>
          <w:numId w:val="26"/>
        </w:numPr>
        <w:pBdr>
          <w:top w:val="nil"/>
          <w:left w:val="nil"/>
          <w:bottom w:val="nil"/>
          <w:right w:val="nil"/>
          <w:between w:val="nil"/>
        </w:pBdr>
        <w:spacing w:after="280" w:line="240" w:lineRule="auto"/>
        <w:jc w:val="left"/>
        <w:rPr>
          <w:color w:val="000000"/>
        </w:rPr>
      </w:pPr>
      <w:r>
        <w:rPr>
          <w:color w:val="000000"/>
        </w:rPr>
        <w:t>Algunos nombres no son ampliamente conocidos, sugiriendo talento oculto o subvalorado</w:t>
      </w:r>
    </w:p>
    <w:p w14:paraId="271A5F1D" w14:textId="77777777" w:rsidR="00F56E12" w:rsidRDefault="00037BB9">
      <w:pPr>
        <w:spacing w:before="280" w:after="280" w:line="240" w:lineRule="auto"/>
      </w:pPr>
      <w:r>
        <w:rPr>
          <w:b/>
          <w:bCs/>
        </w:rPr>
        <w:t>Nota crítica sobre reconocimiento:</w:t>
      </w:r>
      <w:r>
        <w:t xml:space="preserve"> De los jugadores listados en el gráfico, solo </w:t>
      </w:r>
      <w:proofErr w:type="spellStart"/>
      <w:r>
        <w:t>Draymond</w:t>
      </w:r>
      <w:proofErr w:type="spellEnd"/>
      <w:r>
        <w:t xml:space="preserve"> Green ha sido reconocido mundialmente y ha estado en el top 10 de la</w:t>
      </w:r>
      <w:r>
        <w:t xml:space="preserve"> NBA en diversas métricas y contextos competitivos (múltiple campeón NBA con Golden </w:t>
      </w:r>
      <w:proofErr w:type="spellStart"/>
      <w:r>
        <w:t>State</w:t>
      </w:r>
      <w:proofErr w:type="spellEnd"/>
      <w:r>
        <w:t xml:space="preserve"> Warriors, </w:t>
      </w:r>
      <w:proofErr w:type="spellStart"/>
      <w:r>
        <w:t>All-Star</w:t>
      </w:r>
      <w:proofErr w:type="spellEnd"/>
      <w:r>
        <w:t>, Mejor Defensor). Los demás han tenido carreras más discretas o destacadas en ligas menores.</w:t>
      </w:r>
    </w:p>
    <w:p w14:paraId="39BFAE55" w14:textId="77777777" w:rsidR="00F56E12" w:rsidRDefault="00037BB9">
      <w:pPr>
        <w:pStyle w:val="Ttulo2"/>
        <w:jc w:val="center"/>
      </w:pPr>
      <w:bookmarkStart w:id="26" w:name="_heading=h.eejz10pifao5" w:colFirst="0" w:colLast="0"/>
      <w:bookmarkEnd w:id="26"/>
      <w:r>
        <w:lastRenderedPageBreak/>
        <w:t>Revisión de trayectorias</w:t>
      </w:r>
    </w:p>
    <w:tbl>
      <w:tblPr>
        <w:tblStyle w:val="a2"/>
        <w:tblW w:w="8808" w:type="dxa"/>
        <w:tblInd w:w="0" w:type="dxa"/>
        <w:tblBorders>
          <w:top w:val="single" w:sz="12" w:space="0" w:color="A5C9EB"/>
          <w:left w:val="single" w:sz="12" w:space="0" w:color="A5C9EB"/>
          <w:bottom w:val="single" w:sz="12" w:space="0" w:color="A5C9EB"/>
          <w:right w:val="single" w:sz="12" w:space="0" w:color="A5C9EB"/>
          <w:insideH w:val="single" w:sz="12" w:space="0" w:color="A5C9EB"/>
          <w:insideV w:val="single" w:sz="12" w:space="0" w:color="A5C9EB"/>
        </w:tblBorders>
        <w:tblLayout w:type="fixed"/>
        <w:tblLook w:val="0400" w:firstRow="0" w:lastRow="0" w:firstColumn="0" w:lastColumn="0" w:noHBand="0" w:noVBand="1"/>
      </w:tblPr>
      <w:tblGrid>
        <w:gridCol w:w="2112"/>
        <w:gridCol w:w="2082"/>
        <w:gridCol w:w="4614"/>
      </w:tblGrid>
      <w:tr w:rsidR="00F56E12" w14:paraId="54C1ED89" w14:textId="77777777">
        <w:trPr>
          <w:tblHeader/>
        </w:trPr>
        <w:tc>
          <w:tcPr>
            <w:tcW w:w="2112" w:type="dxa"/>
            <w:vAlign w:val="center"/>
          </w:tcPr>
          <w:p w14:paraId="098FC1B5" w14:textId="77777777" w:rsidR="00F56E12" w:rsidRDefault="00037BB9">
            <w:pPr>
              <w:spacing w:after="0" w:line="240" w:lineRule="auto"/>
              <w:jc w:val="center"/>
              <w:rPr>
                <w:b/>
                <w:bCs/>
              </w:rPr>
            </w:pPr>
            <w:r>
              <w:rPr>
                <w:b/>
                <w:bCs/>
              </w:rPr>
              <w:t>Jugador</w:t>
            </w:r>
          </w:p>
        </w:tc>
        <w:tc>
          <w:tcPr>
            <w:tcW w:w="2082" w:type="dxa"/>
            <w:vAlign w:val="center"/>
          </w:tcPr>
          <w:p w14:paraId="6B06F386" w14:textId="77777777" w:rsidR="00F56E12" w:rsidRDefault="00037BB9">
            <w:pPr>
              <w:spacing w:after="0" w:line="240" w:lineRule="auto"/>
              <w:jc w:val="center"/>
              <w:rPr>
                <w:b/>
                <w:bCs/>
              </w:rPr>
            </w:pPr>
            <w:r>
              <w:rPr>
                <w:b/>
                <w:bCs/>
              </w:rPr>
              <w:t>¿Reconocido mundialme</w:t>
            </w:r>
            <w:r>
              <w:rPr>
                <w:b/>
                <w:bCs/>
              </w:rPr>
              <w:t>nte?</w:t>
            </w:r>
          </w:p>
        </w:tc>
        <w:tc>
          <w:tcPr>
            <w:tcW w:w="4614" w:type="dxa"/>
            <w:vAlign w:val="center"/>
          </w:tcPr>
          <w:p w14:paraId="04B9536B" w14:textId="77777777" w:rsidR="00F56E12" w:rsidRDefault="00037BB9">
            <w:pPr>
              <w:spacing w:after="0" w:line="240" w:lineRule="auto"/>
              <w:jc w:val="center"/>
              <w:rPr>
                <w:b/>
                <w:bCs/>
              </w:rPr>
            </w:pPr>
            <w:r>
              <w:rPr>
                <w:b/>
                <w:bCs/>
              </w:rPr>
              <w:t>Trayectoria destacada</w:t>
            </w:r>
          </w:p>
        </w:tc>
      </w:tr>
      <w:tr w:rsidR="00F56E12" w14:paraId="4A2A238B" w14:textId="77777777">
        <w:tc>
          <w:tcPr>
            <w:tcW w:w="2112" w:type="dxa"/>
            <w:vAlign w:val="center"/>
          </w:tcPr>
          <w:p w14:paraId="2EC28D6B" w14:textId="77777777" w:rsidR="00F56E12" w:rsidRDefault="00037BB9">
            <w:pPr>
              <w:spacing w:after="0" w:line="240" w:lineRule="auto"/>
              <w:jc w:val="center"/>
            </w:pPr>
            <w:proofErr w:type="spellStart"/>
            <w:r>
              <w:t>Draymond</w:t>
            </w:r>
            <w:proofErr w:type="spellEnd"/>
            <w:r>
              <w:t xml:space="preserve"> Green</w:t>
            </w:r>
          </w:p>
        </w:tc>
        <w:tc>
          <w:tcPr>
            <w:tcW w:w="2082" w:type="dxa"/>
            <w:vAlign w:val="center"/>
          </w:tcPr>
          <w:p w14:paraId="78B803E1" w14:textId="77777777" w:rsidR="00F56E12" w:rsidRDefault="00037BB9">
            <w:pPr>
              <w:spacing w:after="0" w:line="240" w:lineRule="auto"/>
              <w:jc w:val="center"/>
            </w:pPr>
            <w:r>
              <w:t>Sí</w:t>
            </w:r>
          </w:p>
        </w:tc>
        <w:tc>
          <w:tcPr>
            <w:tcW w:w="4614" w:type="dxa"/>
            <w:vAlign w:val="center"/>
          </w:tcPr>
          <w:p w14:paraId="4679CFEA" w14:textId="77777777" w:rsidR="00F56E12" w:rsidRDefault="00037BB9">
            <w:pPr>
              <w:spacing w:after="0" w:line="240" w:lineRule="auto"/>
              <w:jc w:val="center"/>
            </w:pPr>
            <w:r>
              <w:t xml:space="preserve">Múltiple campeón NBA, </w:t>
            </w:r>
            <w:proofErr w:type="spellStart"/>
            <w:r>
              <w:t>All-Star</w:t>
            </w:r>
            <w:proofErr w:type="spellEnd"/>
            <w:r>
              <w:t>, DPOY</w:t>
            </w:r>
          </w:p>
        </w:tc>
      </w:tr>
      <w:tr w:rsidR="00F56E12" w14:paraId="1618EBE8" w14:textId="77777777">
        <w:tc>
          <w:tcPr>
            <w:tcW w:w="2112" w:type="dxa"/>
            <w:vAlign w:val="center"/>
          </w:tcPr>
          <w:p w14:paraId="4DA255AD" w14:textId="77777777" w:rsidR="00F56E12" w:rsidRDefault="00037BB9">
            <w:pPr>
              <w:spacing w:after="0" w:line="240" w:lineRule="auto"/>
              <w:jc w:val="center"/>
            </w:pPr>
            <w:r>
              <w:t>RJ Hunter</w:t>
            </w:r>
          </w:p>
        </w:tc>
        <w:tc>
          <w:tcPr>
            <w:tcW w:w="2082" w:type="dxa"/>
            <w:vAlign w:val="center"/>
          </w:tcPr>
          <w:p w14:paraId="67BDA0F1" w14:textId="77777777" w:rsidR="00F56E12" w:rsidRDefault="00037BB9">
            <w:pPr>
              <w:spacing w:after="0" w:line="240" w:lineRule="auto"/>
              <w:jc w:val="center"/>
            </w:pPr>
            <w:r>
              <w:t>No</w:t>
            </w:r>
          </w:p>
        </w:tc>
        <w:tc>
          <w:tcPr>
            <w:tcW w:w="4614" w:type="dxa"/>
            <w:vAlign w:val="center"/>
          </w:tcPr>
          <w:p w14:paraId="70D4283F" w14:textId="77777777" w:rsidR="00F56E12" w:rsidRDefault="00037BB9">
            <w:pPr>
              <w:spacing w:after="0" w:line="240" w:lineRule="auto"/>
              <w:jc w:val="center"/>
            </w:pPr>
            <w:r>
              <w:t>Breve paso por NBA, sin impacto sostenido</w:t>
            </w:r>
          </w:p>
        </w:tc>
      </w:tr>
      <w:tr w:rsidR="00F56E12" w14:paraId="02082ABD" w14:textId="77777777">
        <w:tc>
          <w:tcPr>
            <w:tcW w:w="2112" w:type="dxa"/>
            <w:vAlign w:val="center"/>
          </w:tcPr>
          <w:p w14:paraId="551ECFDD" w14:textId="77777777" w:rsidR="00F56E12" w:rsidRDefault="00037BB9">
            <w:pPr>
              <w:spacing w:after="0" w:line="240" w:lineRule="auto"/>
              <w:jc w:val="center"/>
            </w:pPr>
            <w:r>
              <w:t xml:space="preserve">Mac </w:t>
            </w:r>
            <w:proofErr w:type="spellStart"/>
            <w:r>
              <w:t>McClung</w:t>
            </w:r>
            <w:proofErr w:type="spellEnd"/>
          </w:p>
        </w:tc>
        <w:tc>
          <w:tcPr>
            <w:tcW w:w="2082" w:type="dxa"/>
            <w:vAlign w:val="center"/>
          </w:tcPr>
          <w:p w14:paraId="1A192E0D" w14:textId="77777777" w:rsidR="00F56E12" w:rsidRDefault="00037BB9">
            <w:pPr>
              <w:spacing w:after="0" w:line="240" w:lineRule="auto"/>
              <w:jc w:val="center"/>
            </w:pPr>
            <w:r>
              <w:t>No</w:t>
            </w:r>
          </w:p>
        </w:tc>
        <w:tc>
          <w:tcPr>
            <w:tcW w:w="4614" w:type="dxa"/>
            <w:vAlign w:val="center"/>
          </w:tcPr>
          <w:p w14:paraId="53085741" w14:textId="77777777" w:rsidR="00F56E12" w:rsidRDefault="00037BB9">
            <w:pPr>
              <w:spacing w:after="0" w:line="240" w:lineRule="auto"/>
              <w:jc w:val="center"/>
            </w:pPr>
            <w:r>
              <w:t>Campeón del concurso de mates, MVP G-League</w:t>
            </w:r>
          </w:p>
        </w:tc>
      </w:tr>
      <w:tr w:rsidR="00F56E12" w14:paraId="568DFCB1" w14:textId="77777777">
        <w:tc>
          <w:tcPr>
            <w:tcW w:w="2112" w:type="dxa"/>
            <w:vAlign w:val="center"/>
          </w:tcPr>
          <w:p w14:paraId="0E5C4B23" w14:textId="77777777" w:rsidR="00F56E12" w:rsidRDefault="00037BB9">
            <w:pPr>
              <w:spacing w:after="0" w:line="240" w:lineRule="auto"/>
              <w:jc w:val="center"/>
            </w:pPr>
            <w:proofErr w:type="spellStart"/>
            <w:r>
              <w:t>Ndudi</w:t>
            </w:r>
            <w:proofErr w:type="spellEnd"/>
            <w:r>
              <w:t xml:space="preserve"> </w:t>
            </w:r>
            <w:proofErr w:type="spellStart"/>
            <w:r>
              <w:t>Ebi</w:t>
            </w:r>
            <w:proofErr w:type="spellEnd"/>
          </w:p>
        </w:tc>
        <w:tc>
          <w:tcPr>
            <w:tcW w:w="2082" w:type="dxa"/>
            <w:vAlign w:val="center"/>
          </w:tcPr>
          <w:p w14:paraId="05BB3338" w14:textId="77777777" w:rsidR="00F56E12" w:rsidRDefault="00037BB9">
            <w:pPr>
              <w:spacing w:after="0" w:line="240" w:lineRule="auto"/>
              <w:jc w:val="center"/>
            </w:pPr>
            <w:r>
              <w:t>No</w:t>
            </w:r>
          </w:p>
        </w:tc>
        <w:tc>
          <w:tcPr>
            <w:tcW w:w="4614" w:type="dxa"/>
            <w:vAlign w:val="center"/>
          </w:tcPr>
          <w:p w14:paraId="79A8A9FB" w14:textId="77777777" w:rsidR="00F56E12" w:rsidRDefault="00037BB9">
            <w:pPr>
              <w:spacing w:after="0" w:line="240" w:lineRule="auto"/>
              <w:jc w:val="center"/>
            </w:pPr>
            <w:r>
              <w:t>19 partidos en NBA, carrera internacional</w:t>
            </w:r>
          </w:p>
        </w:tc>
      </w:tr>
      <w:tr w:rsidR="00F56E12" w14:paraId="3EA676AE" w14:textId="77777777">
        <w:tc>
          <w:tcPr>
            <w:tcW w:w="2112" w:type="dxa"/>
            <w:vAlign w:val="center"/>
          </w:tcPr>
          <w:p w14:paraId="2023EB8B" w14:textId="77777777" w:rsidR="00F56E12" w:rsidRDefault="00037BB9">
            <w:pPr>
              <w:spacing w:after="0" w:line="240" w:lineRule="auto"/>
              <w:jc w:val="center"/>
            </w:pPr>
            <w:r>
              <w:t>Randy Livingston</w:t>
            </w:r>
          </w:p>
        </w:tc>
        <w:tc>
          <w:tcPr>
            <w:tcW w:w="2082" w:type="dxa"/>
            <w:vAlign w:val="center"/>
          </w:tcPr>
          <w:p w14:paraId="1D0FF3C9" w14:textId="77777777" w:rsidR="00F56E12" w:rsidRDefault="00037BB9">
            <w:pPr>
              <w:spacing w:after="0" w:line="240" w:lineRule="auto"/>
              <w:jc w:val="center"/>
            </w:pPr>
            <w:r>
              <w:t>No</w:t>
            </w:r>
          </w:p>
        </w:tc>
        <w:tc>
          <w:tcPr>
            <w:tcW w:w="4614" w:type="dxa"/>
            <w:vAlign w:val="center"/>
          </w:tcPr>
          <w:p w14:paraId="08083A05" w14:textId="77777777" w:rsidR="00F56E12" w:rsidRDefault="00037BB9">
            <w:pPr>
              <w:spacing w:after="0" w:line="240" w:lineRule="auto"/>
              <w:jc w:val="center"/>
            </w:pPr>
            <w:r>
              <w:t>9 equipos NBA, sin impacto estelar</w:t>
            </w:r>
          </w:p>
        </w:tc>
      </w:tr>
      <w:tr w:rsidR="00F56E12" w14:paraId="104440FA" w14:textId="77777777">
        <w:tc>
          <w:tcPr>
            <w:tcW w:w="2112" w:type="dxa"/>
            <w:vAlign w:val="center"/>
          </w:tcPr>
          <w:p w14:paraId="1323D924" w14:textId="77777777" w:rsidR="00F56E12" w:rsidRDefault="00037BB9">
            <w:pPr>
              <w:spacing w:after="0" w:line="240" w:lineRule="auto"/>
              <w:jc w:val="center"/>
            </w:pPr>
            <w:proofErr w:type="spellStart"/>
            <w:r>
              <w:t>Delonte</w:t>
            </w:r>
            <w:proofErr w:type="spellEnd"/>
            <w:r>
              <w:t xml:space="preserve"> West</w:t>
            </w:r>
          </w:p>
        </w:tc>
        <w:tc>
          <w:tcPr>
            <w:tcW w:w="2082" w:type="dxa"/>
            <w:vAlign w:val="center"/>
          </w:tcPr>
          <w:p w14:paraId="614DEB14" w14:textId="77777777" w:rsidR="00F56E12" w:rsidRDefault="00037BB9">
            <w:pPr>
              <w:spacing w:after="0" w:line="240" w:lineRule="auto"/>
              <w:jc w:val="center"/>
            </w:pPr>
            <w:r>
              <w:t>Por contexto</w:t>
            </w:r>
          </w:p>
        </w:tc>
        <w:tc>
          <w:tcPr>
            <w:tcW w:w="4614" w:type="dxa"/>
            <w:vAlign w:val="center"/>
          </w:tcPr>
          <w:p w14:paraId="05405688" w14:textId="77777777" w:rsidR="00F56E12" w:rsidRDefault="00037BB9">
            <w:pPr>
              <w:spacing w:after="0" w:line="240" w:lineRule="auto"/>
              <w:jc w:val="center"/>
            </w:pPr>
            <w:r>
              <w:t xml:space="preserve">Jugó junto a </w:t>
            </w:r>
            <w:proofErr w:type="spellStart"/>
            <w:r>
              <w:t>LeBron</w:t>
            </w:r>
            <w:proofErr w:type="spellEnd"/>
            <w:r>
              <w:t>, más conocido por problemas personales</w:t>
            </w:r>
          </w:p>
        </w:tc>
      </w:tr>
      <w:tr w:rsidR="00F56E12" w14:paraId="328BD604" w14:textId="77777777">
        <w:tc>
          <w:tcPr>
            <w:tcW w:w="2112" w:type="dxa"/>
            <w:vAlign w:val="center"/>
          </w:tcPr>
          <w:p w14:paraId="257D78AF" w14:textId="77777777" w:rsidR="00F56E12" w:rsidRDefault="00037BB9">
            <w:pPr>
              <w:spacing w:after="0" w:line="240" w:lineRule="auto"/>
              <w:jc w:val="center"/>
            </w:pPr>
            <w:r>
              <w:t>Michael Kidd-Gilchrist</w:t>
            </w:r>
          </w:p>
        </w:tc>
        <w:tc>
          <w:tcPr>
            <w:tcW w:w="2082" w:type="dxa"/>
            <w:vAlign w:val="center"/>
          </w:tcPr>
          <w:p w14:paraId="598B9E73" w14:textId="77777777" w:rsidR="00F56E12" w:rsidRDefault="00037BB9">
            <w:pPr>
              <w:spacing w:after="0" w:line="240" w:lineRule="auto"/>
              <w:jc w:val="center"/>
            </w:pPr>
            <w:r>
              <w:t>En su momento</w:t>
            </w:r>
          </w:p>
        </w:tc>
        <w:tc>
          <w:tcPr>
            <w:tcW w:w="4614" w:type="dxa"/>
            <w:vAlign w:val="center"/>
          </w:tcPr>
          <w:p w14:paraId="5C4A898D" w14:textId="77777777" w:rsidR="00F56E12" w:rsidRDefault="00037BB9">
            <w:pPr>
              <w:spacing w:after="0" w:line="240" w:lineRule="auto"/>
              <w:jc w:val="center"/>
            </w:pPr>
            <w:r>
              <w:t>2ª selección draft 2012, buen defensor</w:t>
            </w:r>
          </w:p>
        </w:tc>
      </w:tr>
      <w:tr w:rsidR="00F56E12" w14:paraId="3EC90AE0" w14:textId="77777777">
        <w:tc>
          <w:tcPr>
            <w:tcW w:w="2112" w:type="dxa"/>
            <w:vAlign w:val="center"/>
          </w:tcPr>
          <w:p w14:paraId="399E3198" w14:textId="77777777" w:rsidR="00F56E12" w:rsidRDefault="00037BB9">
            <w:pPr>
              <w:spacing w:after="0" w:line="240" w:lineRule="auto"/>
              <w:jc w:val="center"/>
            </w:pPr>
            <w:proofErr w:type="spellStart"/>
            <w:r>
              <w:t>Andre</w:t>
            </w:r>
            <w:proofErr w:type="spellEnd"/>
            <w:r>
              <w:t xml:space="preserve"> </w:t>
            </w:r>
            <w:proofErr w:type="spellStart"/>
            <w:r>
              <w:t>Ingram</w:t>
            </w:r>
            <w:proofErr w:type="spellEnd"/>
          </w:p>
        </w:tc>
        <w:tc>
          <w:tcPr>
            <w:tcW w:w="2082" w:type="dxa"/>
            <w:vAlign w:val="center"/>
          </w:tcPr>
          <w:p w14:paraId="04E15B68" w14:textId="77777777" w:rsidR="00F56E12" w:rsidRDefault="00037BB9">
            <w:pPr>
              <w:spacing w:after="0" w:line="240" w:lineRule="auto"/>
              <w:jc w:val="center"/>
            </w:pPr>
            <w:r>
              <w:t>No</w:t>
            </w:r>
          </w:p>
        </w:tc>
        <w:tc>
          <w:tcPr>
            <w:tcW w:w="4614" w:type="dxa"/>
            <w:vAlign w:val="center"/>
          </w:tcPr>
          <w:p w14:paraId="547C4753" w14:textId="77777777" w:rsidR="00F56E12" w:rsidRDefault="00037BB9">
            <w:pPr>
              <w:spacing w:after="0" w:line="240" w:lineRule="auto"/>
              <w:jc w:val="center"/>
            </w:pPr>
            <w:r>
              <w:t>Ícono G-League, debut</w:t>
            </w:r>
            <w:r>
              <w:t xml:space="preserve"> emotivo en Lakers</w:t>
            </w:r>
          </w:p>
        </w:tc>
      </w:tr>
      <w:tr w:rsidR="00F56E12" w14:paraId="39DF1140" w14:textId="77777777">
        <w:tc>
          <w:tcPr>
            <w:tcW w:w="2112" w:type="dxa"/>
            <w:vAlign w:val="center"/>
          </w:tcPr>
          <w:p w14:paraId="41B31768" w14:textId="77777777" w:rsidR="00F56E12" w:rsidRDefault="00037BB9">
            <w:pPr>
              <w:spacing w:after="0" w:line="240" w:lineRule="auto"/>
              <w:jc w:val="center"/>
            </w:pPr>
            <w:proofErr w:type="spellStart"/>
            <w:r>
              <w:t>Elijah</w:t>
            </w:r>
            <w:proofErr w:type="spellEnd"/>
            <w:r>
              <w:t xml:space="preserve"> Bryant</w:t>
            </w:r>
          </w:p>
        </w:tc>
        <w:tc>
          <w:tcPr>
            <w:tcW w:w="2082" w:type="dxa"/>
            <w:vAlign w:val="center"/>
          </w:tcPr>
          <w:p w14:paraId="0E95B711" w14:textId="77777777" w:rsidR="00F56E12" w:rsidRDefault="00037BB9">
            <w:pPr>
              <w:spacing w:after="0" w:line="240" w:lineRule="auto"/>
              <w:jc w:val="center"/>
            </w:pPr>
            <w:r>
              <w:t>No</w:t>
            </w:r>
          </w:p>
        </w:tc>
        <w:tc>
          <w:tcPr>
            <w:tcW w:w="4614" w:type="dxa"/>
            <w:vAlign w:val="center"/>
          </w:tcPr>
          <w:p w14:paraId="209CC931" w14:textId="77777777" w:rsidR="00F56E12" w:rsidRDefault="00037BB9">
            <w:pPr>
              <w:spacing w:after="0" w:line="240" w:lineRule="auto"/>
              <w:jc w:val="center"/>
            </w:pPr>
            <w:r>
              <w:t xml:space="preserve">Campeón NBA con </w:t>
            </w:r>
            <w:proofErr w:type="spellStart"/>
            <w:r>
              <w:t>Bucks</w:t>
            </w:r>
            <w:proofErr w:type="spellEnd"/>
            <w:r>
              <w:t xml:space="preserve"> (1 partido jugado)</w:t>
            </w:r>
          </w:p>
        </w:tc>
      </w:tr>
      <w:tr w:rsidR="00F56E12" w14:paraId="49881976" w14:textId="77777777">
        <w:tc>
          <w:tcPr>
            <w:tcW w:w="2112" w:type="dxa"/>
            <w:vAlign w:val="center"/>
          </w:tcPr>
          <w:p w14:paraId="3DA5A3C9" w14:textId="77777777" w:rsidR="00F56E12" w:rsidRDefault="00037BB9">
            <w:pPr>
              <w:spacing w:after="0" w:line="240" w:lineRule="auto"/>
              <w:jc w:val="center"/>
            </w:pPr>
            <w:r>
              <w:t>Kevin Martin</w:t>
            </w:r>
          </w:p>
        </w:tc>
        <w:tc>
          <w:tcPr>
            <w:tcW w:w="2082" w:type="dxa"/>
            <w:vAlign w:val="center"/>
          </w:tcPr>
          <w:p w14:paraId="16892034" w14:textId="77777777" w:rsidR="00F56E12" w:rsidRDefault="00037BB9">
            <w:pPr>
              <w:spacing w:after="0" w:line="240" w:lineRule="auto"/>
              <w:jc w:val="center"/>
            </w:pPr>
            <w:r>
              <w:t>Por estilo</w:t>
            </w:r>
          </w:p>
        </w:tc>
        <w:tc>
          <w:tcPr>
            <w:tcW w:w="4614" w:type="dxa"/>
            <w:vAlign w:val="center"/>
          </w:tcPr>
          <w:p w14:paraId="25A517A0" w14:textId="77777777" w:rsidR="00F56E12" w:rsidRDefault="00037BB9">
            <w:pPr>
              <w:keepNext/>
              <w:spacing w:after="0" w:line="240" w:lineRule="auto"/>
              <w:jc w:val="center"/>
            </w:pPr>
            <w:r>
              <w:t xml:space="preserve">17.4 PPG en 714 juegos, nunca </w:t>
            </w:r>
            <w:proofErr w:type="spellStart"/>
            <w:r>
              <w:t>All-Star</w:t>
            </w:r>
            <w:proofErr w:type="spellEnd"/>
          </w:p>
        </w:tc>
      </w:tr>
    </w:tbl>
    <w:p w14:paraId="05459086" w14:textId="77777777" w:rsidR="00F56E12" w:rsidRDefault="00037BB9">
      <w:pPr>
        <w:pBdr>
          <w:top w:val="nil"/>
          <w:left w:val="nil"/>
          <w:bottom w:val="nil"/>
          <w:right w:val="nil"/>
          <w:between w:val="nil"/>
        </w:pBdr>
        <w:spacing w:after="200" w:line="240" w:lineRule="auto"/>
        <w:jc w:val="center"/>
        <w:rPr>
          <w:i/>
          <w:iCs/>
          <w:color w:val="0E2841"/>
          <w:sz w:val="18"/>
          <w:szCs w:val="18"/>
        </w:rPr>
      </w:pPr>
      <w:r>
        <w:rPr>
          <w:i/>
          <w:iCs/>
          <w:color w:val="0E2841"/>
          <w:sz w:val="18"/>
          <w:szCs w:val="18"/>
        </w:rPr>
        <w:t>Tabla 4. Revisión de trayectorias</w:t>
      </w:r>
    </w:p>
    <w:p w14:paraId="58C61130" w14:textId="77777777" w:rsidR="00F56E12" w:rsidRDefault="00037BB9">
      <w:pPr>
        <w:spacing w:before="280" w:after="280" w:line="240" w:lineRule="auto"/>
      </w:pPr>
      <w:r>
        <w:t xml:space="preserve">A partir de esta revisión, se define que solo </w:t>
      </w:r>
      <w:proofErr w:type="spellStart"/>
      <w:r>
        <w:t>Draymond</w:t>
      </w:r>
      <w:proofErr w:type="spellEnd"/>
      <w:r>
        <w:t xml:space="preserve"> Green ha estado en rankings top 10 oficiales de la NBA. Este hallazgo sugiere que el modelo identifica eficiencia excepcional que no siempre se traduce en reconocimiento mediático o longevidad en la liga.</w:t>
      </w:r>
    </w:p>
    <w:p w14:paraId="418E343B" w14:textId="77777777" w:rsidR="00F56E12" w:rsidRDefault="00037BB9">
      <w:pPr>
        <w:pStyle w:val="Ttulo1"/>
      </w:pPr>
      <w:bookmarkStart w:id="27" w:name="_heading=h.udzirnkznjd2" w:colFirst="0" w:colLast="0"/>
      <w:bookmarkEnd w:id="27"/>
      <w:r>
        <w:t>Modelo Predictivo de Rendimiento Global</w:t>
      </w:r>
    </w:p>
    <w:p w14:paraId="07769474" w14:textId="77777777" w:rsidR="00F56E12" w:rsidRDefault="00037BB9">
      <w:pPr>
        <w:spacing w:before="280" w:after="280" w:line="240" w:lineRule="auto"/>
      </w:pPr>
      <w:r>
        <w:t xml:space="preserve">Objetivo del modelo: Utilizar un modelo de regresión para predecir el </w:t>
      </w:r>
      <w:proofErr w:type="spellStart"/>
      <w:r>
        <w:t>global_score</w:t>
      </w:r>
      <w:proofErr w:type="spellEnd"/>
      <w:r>
        <w:t xml:space="preserve"> de los jugadores en función de variables físicas y estadísticas avanzadas.</w:t>
      </w:r>
    </w:p>
    <w:p w14:paraId="6B29D186" w14:textId="77777777" w:rsidR="00F56E12" w:rsidRDefault="00037BB9">
      <w:pPr>
        <w:pStyle w:val="Ttulo2"/>
      </w:pPr>
      <w:bookmarkStart w:id="28" w:name="_heading=h.fq80wjyr644r" w:colFirst="0" w:colLast="0"/>
      <w:bookmarkEnd w:id="28"/>
      <w:r>
        <w:t>Métricas de Evaluación del Modelo</w:t>
      </w:r>
    </w:p>
    <w:p w14:paraId="3E57E20A" w14:textId="77777777" w:rsidR="00F56E12" w:rsidRDefault="00037BB9">
      <w:pPr>
        <w:numPr>
          <w:ilvl w:val="0"/>
          <w:numId w:val="27"/>
        </w:numPr>
        <w:spacing w:before="280" w:after="0" w:line="240" w:lineRule="auto"/>
        <w:jc w:val="left"/>
      </w:pPr>
      <w:r>
        <w:rPr>
          <w:b/>
          <w:bCs/>
        </w:rPr>
        <w:t>MAE (Error Absoluto Medio):</w:t>
      </w:r>
      <w:sdt>
        <w:sdtPr>
          <w:tag w:val="goog_rdk_0"/>
          <w:id w:val="1263856438"/>
        </w:sdtPr>
        <w:sdtEndPr/>
        <w:sdtContent>
          <w:r>
            <w:rPr>
              <w:rFonts w:ascii="Arial Unicode MS" w:eastAsia="Arial Unicode MS" w:hAnsi="Arial Unicode MS" w:cs="Arial Unicode MS"/>
            </w:rPr>
            <w:t xml:space="preserve"> 0.1456</w:t>
          </w:r>
          <w:r>
            <w:rPr>
              <w:rFonts w:ascii="Arial Unicode MS" w:eastAsia="Arial Unicode MS" w:hAnsi="Arial Unicode MS" w:cs="Arial Unicode MS"/>
            </w:rPr>
            <w:br/>
            <w:t>→ En promedio, el modelo se e</w:t>
          </w:r>
          <w:r>
            <w:rPr>
              <w:rFonts w:ascii="Arial Unicode MS" w:eastAsia="Arial Unicode MS" w:hAnsi="Arial Unicode MS" w:cs="Arial Unicode MS"/>
            </w:rPr>
            <w:t>quivoca por 0.15 unidades. Es un error bajo, indicando buena precisión.</w:t>
          </w:r>
        </w:sdtContent>
      </w:sdt>
    </w:p>
    <w:p w14:paraId="4C8763E3" w14:textId="77777777" w:rsidR="00F56E12" w:rsidRDefault="00037BB9">
      <w:pPr>
        <w:numPr>
          <w:ilvl w:val="0"/>
          <w:numId w:val="27"/>
        </w:numPr>
        <w:spacing w:after="280" w:line="240" w:lineRule="auto"/>
        <w:jc w:val="left"/>
      </w:pPr>
      <w:r>
        <w:rPr>
          <w:b/>
          <w:bCs/>
        </w:rPr>
        <w:t>R² (Coeficiente de Determinación):</w:t>
      </w:r>
      <w:sdt>
        <w:sdtPr>
          <w:tag w:val="goog_rdk_1"/>
          <w:id w:val="929460431"/>
        </w:sdtPr>
        <w:sdtEndPr/>
        <w:sdtContent>
          <w:r>
            <w:rPr>
              <w:rFonts w:ascii="Arial Unicode MS" w:eastAsia="Arial Unicode MS" w:hAnsi="Arial Unicode MS" w:cs="Arial Unicode MS"/>
            </w:rPr>
            <w:t xml:space="preserve"> 0.8613</w:t>
          </w:r>
          <w:r>
            <w:rPr>
              <w:rFonts w:ascii="Arial Unicode MS" w:eastAsia="Arial Unicode MS" w:hAnsi="Arial Unicode MS" w:cs="Arial Unicode MS"/>
            </w:rPr>
            <w:br/>
            <w:t xml:space="preserve">→ El modelo explica el </w:t>
          </w:r>
        </w:sdtContent>
      </w:sdt>
      <w:r>
        <w:rPr>
          <w:b/>
          <w:bCs/>
        </w:rPr>
        <w:t>86% de la variabilidad</w:t>
      </w:r>
      <w:r>
        <w:t xml:space="preserve"> del puntaje global. Ajuste excelente y alta capacidad predictiva.</w:t>
      </w:r>
    </w:p>
    <w:p w14:paraId="010FD588" w14:textId="77777777" w:rsidR="00F56E12" w:rsidRDefault="00F56E12">
      <w:pPr>
        <w:spacing w:before="280" w:after="280" w:line="240" w:lineRule="auto"/>
        <w:jc w:val="left"/>
      </w:pPr>
    </w:p>
    <w:p w14:paraId="577F829E" w14:textId="77777777" w:rsidR="00F56E12" w:rsidRDefault="00F56E12">
      <w:pPr>
        <w:spacing w:before="280" w:after="280" w:line="240" w:lineRule="auto"/>
        <w:jc w:val="left"/>
      </w:pPr>
    </w:p>
    <w:p w14:paraId="51C2DACA" w14:textId="77777777" w:rsidR="00F56E12" w:rsidRDefault="00F56E12">
      <w:pPr>
        <w:spacing w:before="280" w:after="280" w:line="240" w:lineRule="auto"/>
        <w:jc w:val="left"/>
      </w:pPr>
    </w:p>
    <w:p w14:paraId="3B505232" w14:textId="77777777" w:rsidR="00F56E12" w:rsidRDefault="00F56E12">
      <w:pPr>
        <w:spacing w:before="280" w:after="280" w:line="240" w:lineRule="auto"/>
        <w:jc w:val="left"/>
      </w:pPr>
    </w:p>
    <w:p w14:paraId="136E27B3" w14:textId="77777777" w:rsidR="00F56E12" w:rsidRDefault="00037BB9">
      <w:pPr>
        <w:numPr>
          <w:ilvl w:val="0"/>
          <w:numId w:val="33"/>
        </w:numPr>
        <w:pBdr>
          <w:top w:val="nil"/>
          <w:left w:val="nil"/>
          <w:bottom w:val="nil"/>
          <w:right w:val="nil"/>
          <w:between w:val="nil"/>
        </w:pBdr>
        <w:rPr>
          <w:b/>
          <w:bCs/>
          <w:color w:val="000000"/>
        </w:rPr>
      </w:pPr>
      <w:r>
        <w:rPr>
          <w:b/>
          <w:bCs/>
          <w:color w:val="000000"/>
        </w:rPr>
        <w:lastRenderedPageBreak/>
        <w:t xml:space="preserve">Importancia de </w:t>
      </w:r>
      <w:r>
        <w:rPr>
          <w:b/>
          <w:bCs/>
          <w:color w:val="000000"/>
        </w:rPr>
        <w:t>Variables en el Modelo</w:t>
      </w:r>
    </w:p>
    <w:tbl>
      <w:tblPr>
        <w:tblStyle w:val="a3"/>
        <w:tblW w:w="8808" w:type="dxa"/>
        <w:tblInd w:w="0" w:type="dxa"/>
        <w:tblBorders>
          <w:top w:val="single" w:sz="12" w:space="0" w:color="DAE9F7"/>
          <w:left w:val="single" w:sz="12" w:space="0" w:color="DAE9F7"/>
          <w:bottom w:val="single" w:sz="12" w:space="0" w:color="DAE9F7"/>
          <w:right w:val="single" w:sz="12" w:space="0" w:color="DAE9F7"/>
          <w:insideH w:val="single" w:sz="12" w:space="0" w:color="DAE9F7"/>
          <w:insideV w:val="single" w:sz="12" w:space="0" w:color="DAE9F7"/>
        </w:tblBorders>
        <w:tblLayout w:type="fixed"/>
        <w:tblLook w:val="0400" w:firstRow="0" w:lastRow="0" w:firstColumn="0" w:lastColumn="0" w:noHBand="0" w:noVBand="1"/>
      </w:tblPr>
      <w:tblGrid>
        <w:gridCol w:w="1349"/>
        <w:gridCol w:w="2028"/>
        <w:gridCol w:w="1353"/>
        <w:gridCol w:w="4078"/>
      </w:tblGrid>
      <w:tr w:rsidR="00F56E12" w14:paraId="175408D3" w14:textId="77777777">
        <w:trPr>
          <w:tblHeader/>
        </w:trPr>
        <w:tc>
          <w:tcPr>
            <w:tcW w:w="1349" w:type="dxa"/>
            <w:vAlign w:val="center"/>
          </w:tcPr>
          <w:p w14:paraId="03F5C836" w14:textId="77777777" w:rsidR="00F56E12" w:rsidRDefault="00037BB9">
            <w:pPr>
              <w:spacing w:after="0" w:line="240" w:lineRule="auto"/>
              <w:jc w:val="center"/>
              <w:rPr>
                <w:b/>
                <w:bCs/>
              </w:rPr>
            </w:pPr>
            <w:r>
              <w:rPr>
                <w:b/>
                <w:bCs/>
              </w:rPr>
              <w:t>Variable</w:t>
            </w:r>
          </w:p>
        </w:tc>
        <w:tc>
          <w:tcPr>
            <w:tcW w:w="2028" w:type="dxa"/>
            <w:vAlign w:val="center"/>
          </w:tcPr>
          <w:p w14:paraId="070E6C5A" w14:textId="77777777" w:rsidR="00F56E12" w:rsidRDefault="00037BB9">
            <w:pPr>
              <w:spacing w:after="0" w:line="240" w:lineRule="auto"/>
              <w:jc w:val="center"/>
              <w:rPr>
                <w:b/>
                <w:bCs/>
              </w:rPr>
            </w:pPr>
            <w:r>
              <w:rPr>
                <w:b/>
                <w:bCs/>
              </w:rPr>
              <w:t>Descripción</w:t>
            </w:r>
          </w:p>
        </w:tc>
        <w:tc>
          <w:tcPr>
            <w:tcW w:w="1353" w:type="dxa"/>
            <w:vAlign w:val="center"/>
          </w:tcPr>
          <w:p w14:paraId="4F5F7D08" w14:textId="77777777" w:rsidR="00F56E12" w:rsidRDefault="00037BB9">
            <w:pPr>
              <w:spacing w:after="0" w:line="240" w:lineRule="auto"/>
              <w:jc w:val="center"/>
              <w:rPr>
                <w:b/>
                <w:bCs/>
              </w:rPr>
            </w:pPr>
            <w:r>
              <w:rPr>
                <w:b/>
                <w:bCs/>
              </w:rPr>
              <w:t>Importancia (%)</w:t>
            </w:r>
          </w:p>
        </w:tc>
        <w:tc>
          <w:tcPr>
            <w:tcW w:w="4078" w:type="dxa"/>
            <w:vAlign w:val="center"/>
          </w:tcPr>
          <w:p w14:paraId="1D4C688F" w14:textId="77777777" w:rsidR="00F56E12" w:rsidRDefault="00037BB9">
            <w:pPr>
              <w:spacing w:after="0" w:line="240" w:lineRule="auto"/>
              <w:jc w:val="center"/>
              <w:rPr>
                <w:b/>
                <w:bCs/>
              </w:rPr>
            </w:pPr>
            <w:r>
              <w:rPr>
                <w:b/>
                <w:bCs/>
              </w:rPr>
              <w:t>Interpretación estratégica</w:t>
            </w:r>
          </w:p>
        </w:tc>
      </w:tr>
      <w:tr w:rsidR="00F56E12" w14:paraId="69EC9CB6" w14:textId="77777777">
        <w:tc>
          <w:tcPr>
            <w:tcW w:w="1349" w:type="dxa"/>
            <w:vAlign w:val="center"/>
          </w:tcPr>
          <w:p w14:paraId="0DE33616" w14:textId="77777777" w:rsidR="00F56E12" w:rsidRDefault="00037BB9">
            <w:pPr>
              <w:spacing w:after="0" w:line="240" w:lineRule="auto"/>
              <w:jc w:val="center"/>
            </w:pPr>
            <w:proofErr w:type="spellStart"/>
            <w:r>
              <w:t>ts_pct_score</w:t>
            </w:r>
            <w:proofErr w:type="spellEnd"/>
          </w:p>
        </w:tc>
        <w:tc>
          <w:tcPr>
            <w:tcW w:w="2028" w:type="dxa"/>
            <w:vAlign w:val="center"/>
          </w:tcPr>
          <w:p w14:paraId="609E9CA4" w14:textId="77777777" w:rsidR="00F56E12" w:rsidRDefault="00037BB9">
            <w:pPr>
              <w:spacing w:after="0" w:line="240" w:lineRule="auto"/>
              <w:jc w:val="center"/>
            </w:pPr>
            <w:r>
              <w:t>Porcentaje de tiro efectivo</w:t>
            </w:r>
          </w:p>
        </w:tc>
        <w:tc>
          <w:tcPr>
            <w:tcW w:w="1353" w:type="dxa"/>
            <w:vAlign w:val="center"/>
          </w:tcPr>
          <w:p w14:paraId="3FEC37B0" w14:textId="77777777" w:rsidR="00F56E12" w:rsidRDefault="00037BB9">
            <w:pPr>
              <w:spacing w:after="0" w:line="240" w:lineRule="auto"/>
              <w:jc w:val="center"/>
            </w:pPr>
            <w:r>
              <w:t>36.15%</w:t>
            </w:r>
          </w:p>
        </w:tc>
        <w:tc>
          <w:tcPr>
            <w:tcW w:w="4078" w:type="dxa"/>
            <w:vAlign w:val="center"/>
          </w:tcPr>
          <w:p w14:paraId="64213B4B" w14:textId="77777777" w:rsidR="00F56E12" w:rsidRDefault="00037BB9">
            <w:pPr>
              <w:spacing w:after="0" w:line="240" w:lineRule="auto"/>
              <w:jc w:val="center"/>
            </w:pPr>
            <w:r>
              <w:t>Predictor más fuerte: refleja eficiencia ofensiva al lanzar</w:t>
            </w:r>
          </w:p>
        </w:tc>
      </w:tr>
      <w:tr w:rsidR="00F56E12" w14:paraId="41632D1E" w14:textId="77777777">
        <w:tc>
          <w:tcPr>
            <w:tcW w:w="1349" w:type="dxa"/>
            <w:vAlign w:val="center"/>
          </w:tcPr>
          <w:p w14:paraId="3544E49C" w14:textId="77777777" w:rsidR="00F56E12" w:rsidRDefault="00037BB9">
            <w:pPr>
              <w:spacing w:after="0" w:line="240" w:lineRule="auto"/>
              <w:jc w:val="center"/>
            </w:pPr>
            <w:proofErr w:type="spellStart"/>
            <w:r>
              <w:t>usg_pct_score</w:t>
            </w:r>
            <w:proofErr w:type="spellEnd"/>
          </w:p>
        </w:tc>
        <w:tc>
          <w:tcPr>
            <w:tcW w:w="2028" w:type="dxa"/>
            <w:vAlign w:val="center"/>
          </w:tcPr>
          <w:p w14:paraId="2F02FD21" w14:textId="77777777" w:rsidR="00F56E12" w:rsidRDefault="00037BB9">
            <w:pPr>
              <w:spacing w:after="0" w:line="240" w:lineRule="auto"/>
              <w:jc w:val="center"/>
            </w:pPr>
            <w:r>
              <w:t>Porcentaje de uso ofensivo</w:t>
            </w:r>
          </w:p>
        </w:tc>
        <w:tc>
          <w:tcPr>
            <w:tcW w:w="1353" w:type="dxa"/>
            <w:vAlign w:val="center"/>
          </w:tcPr>
          <w:p w14:paraId="20B5A744" w14:textId="77777777" w:rsidR="00F56E12" w:rsidRDefault="00037BB9">
            <w:pPr>
              <w:spacing w:after="0" w:line="240" w:lineRule="auto"/>
              <w:jc w:val="center"/>
            </w:pPr>
            <w:r>
              <w:t>26.42%</w:t>
            </w:r>
          </w:p>
        </w:tc>
        <w:tc>
          <w:tcPr>
            <w:tcW w:w="4078" w:type="dxa"/>
            <w:vAlign w:val="center"/>
          </w:tcPr>
          <w:p w14:paraId="73DEB218" w14:textId="77777777" w:rsidR="00F56E12" w:rsidRDefault="00037BB9">
            <w:pPr>
              <w:spacing w:after="0" w:line="240" w:lineRule="auto"/>
              <w:jc w:val="center"/>
            </w:pPr>
            <w:r>
              <w:t>Participación en jugadas; más uso implica mayor impacto</w:t>
            </w:r>
          </w:p>
        </w:tc>
      </w:tr>
      <w:tr w:rsidR="00F56E12" w14:paraId="67902BB6" w14:textId="77777777">
        <w:tc>
          <w:tcPr>
            <w:tcW w:w="1349" w:type="dxa"/>
            <w:vAlign w:val="center"/>
          </w:tcPr>
          <w:p w14:paraId="14C6AF0B" w14:textId="77777777" w:rsidR="00F56E12" w:rsidRDefault="00037BB9">
            <w:pPr>
              <w:spacing w:after="0" w:line="240" w:lineRule="auto"/>
              <w:jc w:val="center"/>
            </w:pPr>
            <w:proofErr w:type="spellStart"/>
            <w:r>
              <w:t>dreb_pct_score</w:t>
            </w:r>
            <w:proofErr w:type="spellEnd"/>
          </w:p>
        </w:tc>
        <w:tc>
          <w:tcPr>
            <w:tcW w:w="2028" w:type="dxa"/>
            <w:vAlign w:val="center"/>
          </w:tcPr>
          <w:p w14:paraId="2535F5FD" w14:textId="77777777" w:rsidR="00F56E12" w:rsidRDefault="00037BB9">
            <w:pPr>
              <w:spacing w:after="0" w:line="240" w:lineRule="auto"/>
              <w:jc w:val="center"/>
            </w:pPr>
            <w:r>
              <w:t>Rebotes defensivos</w:t>
            </w:r>
          </w:p>
        </w:tc>
        <w:tc>
          <w:tcPr>
            <w:tcW w:w="1353" w:type="dxa"/>
            <w:vAlign w:val="center"/>
          </w:tcPr>
          <w:p w14:paraId="222ABF35" w14:textId="77777777" w:rsidR="00F56E12" w:rsidRDefault="00037BB9">
            <w:pPr>
              <w:spacing w:after="0" w:line="240" w:lineRule="auto"/>
              <w:jc w:val="center"/>
            </w:pPr>
            <w:r>
              <w:t>15.86%</w:t>
            </w:r>
          </w:p>
        </w:tc>
        <w:tc>
          <w:tcPr>
            <w:tcW w:w="4078" w:type="dxa"/>
            <w:vAlign w:val="center"/>
          </w:tcPr>
          <w:p w14:paraId="5CF614FE" w14:textId="77777777" w:rsidR="00F56E12" w:rsidRDefault="00037BB9">
            <w:pPr>
              <w:spacing w:after="0" w:line="240" w:lineRule="auto"/>
              <w:jc w:val="center"/>
            </w:pPr>
            <w:r>
              <w:t>Capacidad de recuperar balón en defensa</w:t>
            </w:r>
          </w:p>
        </w:tc>
      </w:tr>
      <w:tr w:rsidR="00F56E12" w14:paraId="47A194EC" w14:textId="77777777">
        <w:tc>
          <w:tcPr>
            <w:tcW w:w="1349" w:type="dxa"/>
            <w:vAlign w:val="center"/>
          </w:tcPr>
          <w:p w14:paraId="20E9E459" w14:textId="77777777" w:rsidR="00F56E12" w:rsidRDefault="00037BB9">
            <w:pPr>
              <w:spacing w:after="0" w:line="240" w:lineRule="auto"/>
              <w:jc w:val="center"/>
            </w:pPr>
            <w:proofErr w:type="spellStart"/>
            <w:r>
              <w:t>ast_pct_score</w:t>
            </w:r>
            <w:proofErr w:type="spellEnd"/>
          </w:p>
        </w:tc>
        <w:tc>
          <w:tcPr>
            <w:tcW w:w="2028" w:type="dxa"/>
            <w:vAlign w:val="center"/>
          </w:tcPr>
          <w:p w14:paraId="47E9EE24" w14:textId="77777777" w:rsidR="00F56E12" w:rsidRDefault="00037BB9">
            <w:pPr>
              <w:spacing w:after="0" w:line="240" w:lineRule="auto"/>
              <w:jc w:val="center"/>
            </w:pPr>
            <w:r>
              <w:t>Porcentaje de asistencias</w:t>
            </w:r>
          </w:p>
        </w:tc>
        <w:tc>
          <w:tcPr>
            <w:tcW w:w="1353" w:type="dxa"/>
            <w:vAlign w:val="center"/>
          </w:tcPr>
          <w:p w14:paraId="7461C3AD" w14:textId="77777777" w:rsidR="00F56E12" w:rsidRDefault="00037BB9">
            <w:pPr>
              <w:spacing w:after="0" w:line="240" w:lineRule="auto"/>
              <w:jc w:val="center"/>
            </w:pPr>
            <w:r>
              <w:t>12.64%</w:t>
            </w:r>
          </w:p>
        </w:tc>
        <w:tc>
          <w:tcPr>
            <w:tcW w:w="4078" w:type="dxa"/>
            <w:vAlign w:val="center"/>
          </w:tcPr>
          <w:p w14:paraId="659CB390" w14:textId="77777777" w:rsidR="00F56E12" w:rsidRDefault="00037BB9">
            <w:pPr>
              <w:spacing w:after="0" w:line="240" w:lineRule="auto"/>
              <w:jc w:val="center"/>
            </w:pPr>
            <w:r>
              <w:t>Contribución en generación de juego</w:t>
            </w:r>
          </w:p>
        </w:tc>
      </w:tr>
      <w:tr w:rsidR="00F56E12" w14:paraId="30BEDE71" w14:textId="77777777">
        <w:tc>
          <w:tcPr>
            <w:tcW w:w="1349" w:type="dxa"/>
            <w:vAlign w:val="center"/>
          </w:tcPr>
          <w:p w14:paraId="1CDAF402" w14:textId="77777777" w:rsidR="00F56E12" w:rsidRDefault="00037BB9">
            <w:pPr>
              <w:spacing w:after="0" w:line="240" w:lineRule="auto"/>
              <w:jc w:val="center"/>
            </w:pPr>
            <w:proofErr w:type="spellStart"/>
            <w:r>
              <w:t>oreb_pct_score</w:t>
            </w:r>
            <w:proofErr w:type="spellEnd"/>
          </w:p>
        </w:tc>
        <w:tc>
          <w:tcPr>
            <w:tcW w:w="2028" w:type="dxa"/>
            <w:vAlign w:val="center"/>
          </w:tcPr>
          <w:p w14:paraId="16CFB524" w14:textId="77777777" w:rsidR="00F56E12" w:rsidRDefault="00037BB9">
            <w:pPr>
              <w:spacing w:after="0" w:line="240" w:lineRule="auto"/>
              <w:jc w:val="center"/>
            </w:pPr>
            <w:r>
              <w:t>Rebotes ofensivos</w:t>
            </w:r>
          </w:p>
        </w:tc>
        <w:tc>
          <w:tcPr>
            <w:tcW w:w="1353" w:type="dxa"/>
            <w:vAlign w:val="center"/>
          </w:tcPr>
          <w:p w14:paraId="3964D356" w14:textId="77777777" w:rsidR="00F56E12" w:rsidRDefault="00037BB9">
            <w:pPr>
              <w:spacing w:after="0" w:line="240" w:lineRule="auto"/>
              <w:jc w:val="center"/>
            </w:pPr>
            <w:r>
              <w:t>5.15%</w:t>
            </w:r>
          </w:p>
        </w:tc>
        <w:tc>
          <w:tcPr>
            <w:tcW w:w="4078" w:type="dxa"/>
            <w:vAlign w:val="center"/>
          </w:tcPr>
          <w:p w14:paraId="6C0C58FD" w14:textId="77777777" w:rsidR="00F56E12" w:rsidRDefault="00037BB9">
            <w:pPr>
              <w:spacing w:after="0" w:line="240" w:lineRule="auto"/>
              <w:jc w:val="center"/>
            </w:pPr>
            <w:r>
              <w:t>Aporta segundas oportunidades</w:t>
            </w:r>
          </w:p>
        </w:tc>
      </w:tr>
      <w:tr w:rsidR="00F56E12" w14:paraId="6A85762C" w14:textId="77777777">
        <w:tc>
          <w:tcPr>
            <w:tcW w:w="1349" w:type="dxa"/>
            <w:vAlign w:val="center"/>
          </w:tcPr>
          <w:p w14:paraId="25686AB2" w14:textId="77777777" w:rsidR="00F56E12" w:rsidRDefault="00037BB9">
            <w:pPr>
              <w:spacing w:after="0" w:line="240" w:lineRule="auto"/>
              <w:jc w:val="center"/>
            </w:pPr>
            <w:proofErr w:type="spellStart"/>
            <w:r>
              <w:t>player_weight</w:t>
            </w:r>
            <w:proofErr w:type="spellEnd"/>
          </w:p>
        </w:tc>
        <w:tc>
          <w:tcPr>
            <w:tcW w:w="2028" w:type="dxa"/>
            <w:vAlign w:val="center"/>
          </w:tcPr>
          <w:p w14:paraId="31D1F9BE" w14:textId="77777777" w:rsidR="00F56E12" w:rsidRDefault="00037BB9">
            <w:pPr>
              <w:spacing w:after="0" w:line="240" w:lineRule="auto"/>
              <w:jc w:val="center"/>
            </w:pPr>
            <w:r>
              <w:t>Peso del jugador</w:t>
            </w:r>
          </w:p>
        </w:tc>
        <w:tc>
          <w:tcPr>
            <w:tcW w:w="1353" w:type="dxa"/>
            <w:vAlign w:val="center"/>
          </w:tcPr>
          <w:p w14:paraId="5F66C803" w14:textId="77777777" w:rsidR="00F56E12" w:rsidRDefault="00037BB9">
            <w:pPr>
              <w:spacing w:after="0" w:line="240" w:lineRule="auto"/>
              <w:jc w:val="center"/>
            </w:pPr>
            <w:r>
              <w:t>1.51%</w:t>
            </w:r>
          </w:p>
        </w:tc>
        <w:tc>
          <w:tcPr>
            <w:tcW w:w="4078" w:type="dxa"/>
            <w:vAlign w:val="center"/>
          </w:tcPr>
          <w:p w14:paraId="0513FAB4" w14:textId="77777777" w:rsidR="00F56E12" w:rsidRDefault="00037BB9">
            <w:pPr>
              <w:spacing w:after="0" w:line="240" w:lineRule="auto"/>
              <w:jc w:val="center"/>
            </w:pPr>
            <w:r>
              <w:t>Poca influencia directa</w:t>
            </w:r>
          </w:p>
        </w:tc>
      </w:tr>
      <w:tr w:rsidR="00F56E12" w14:paraId="4EAB1F61" w14:textId="77777777">
        <w:tc>
          <w:tcPr>
            <w:tcW w:w="1349" w:type="dxa"/>
            <w:vAlign w:val="center"/>
          </w:tcPr>
          <w:p w14:paraId="1D136B53" w14:textId="77777777" w:rsidR="00F56E12" w:rsidRDefault="00037BB9">
            <w:pPr>
              <w:spacing w:after="0" w:line="240" w:lineRule="auto"/>
              <w:jc w:val="center"/>
            </w:pPr>
            <w:proofErr w:type="spellStart"/>
            <w:r>
              <w:t>age</w:t>
            </w:r>
            <w:proofErr w:type="spellEnd"/>
          </w:p>
        </w:tc>
        <w:tc>
          <w:tcPr>
            <w:tcW w:w="2028" w:type="dxa"/>
            <w:vAlign w:val="center"/>
          </w:tcPr>
          <w:p w14:paraId="0D0913DD" w14:textId="77777777" w:rsidR="00F56E12" w:rsidRDefault="00037BB9">
            <w:pPr>
              <w:spacing w:after="0" w:line="240" w:lineRule="auto"/>
              <w:jc w:val="center"/>
            </w:pPr>
            <w:r>
              <w:t>Edad del jugador</w:t>
            </w:r>
          </w:p>
        </w:tc>
        <w:tc>
          <w:tcPr>
            <w:tcW w:w="1353" w:type="dxa"/>
            <w:vAlign w:val="center"/>
          </w:tcPr>
          <w:p w14:paraId="304BCE6B" w14:textId="77777777" w:rsidR="00F56E12" w:rsidRDefault="00037BB9">
            <w:pPr>
              <w:spacing w:after="0" w:line="240" w:lineRule="auto"/>
              <w:jc w:val="center"/>
            </w:pPr>
            <w:r>
              <w:t>1.20%</w:t>
            </w:r>
          </w:p>
        </w:tc>
        <w:tc>
          <w:tcPr>
            <w:tcW w:w="4078" w:type="dxa"/>
            <w:vAlign w:val="center"/>
          </w:tcPr>
          <w:p w14:paraId="673A9D22" w14:textId="77777777" w:rsidR="00F56E12" w:rsidRDefault="00037BB9">
            <w:pPr>
              <w:spacing w:after="0" w:line="240" w:lineRule="auto"/>
              <w:jc w:val="center"/>
            </w:pPr>
            <w:r>
              <w:t>No determinante en este modelo</w:t>
            </w:r>
          </w:p>
        </w:tc>
      </w:tr>
      <w:tr w:rsidR="00F56E12" w14:paraId="075CB92F" w14:textId="77777777">
        <w:tc>
          <w:tcPr>
            <w:tcW w:w="1349" w:type="dxa"/>
            <w:vAlign w:val="center"/>
          </w:tcPr>
          <w:p w14:paraId="15DFBA03" w14:textId="77777777" w:rsidR="00F56E12" w:rsidRDefault="00037BB9">
            <w:pPr>
              <w:spacing w:after="0" w:line="240" w:lineRule="auto"/>
              <w:jc w:val="center"/>
            </w:pPr>
            <w:proofErr w:type="spellStart"/>
            <w:r>
              <w:t>player_height</w:t>
            </w:r>
            <w:proofErr w:type="spellEnd"/>
          </w:p>
        </w:tc>
        <w:tc>
          <w:tcPr>
            <w:tcW w:w="2028" w:type="dxa"/>
            <w:vAlign w:val="center"/>
          </w:tcPr>
          <w:p w14:paraId="42EFBC89" w14:textId="77777777" w:rsidR="00F56E12" w:rsidRDefault="00037BB9">
            <w:pPr>
              <w:spacing w:after="0" w:line="240" w:lineRule="auto"/>
              <w:jc w:val="center"/>
            </w:pPr>
            <w:r>
              <w:t>Estatura del jugador</w:t>
            </w:r>
          </w:p>
        </w:tc>
        <w:tc>
          <w:tcPr>
            <w:tcW w:w="1353" w:type="dxa"/>
            <w:vAlign w:val="center"/>
          </w:tcPr>
          <w:p w14:paraId="0220BD7F" w14:textId="77777777" w:rsidR="00F56E12" w:rsidRDefault="00037BB9">
            <w:pPr>
              <w:spacing w:after="0" w:line="240" w:lineRule="auto"/>
              <w:jc w:val="center"/>
            </w:pPr>
            <w:r>
              <w:t>1.07%</w:t>
            </w:r>
          </w:p>
        </w:tc>
        <w:tc>
          <w:tcPr>
            <w:tcW w:w="4078" w:type="dxa"/>
            <w:vAlign w:val="center"/>
          </w:tcPr>
          <w:p w14:paraId="3D126FED" w14:textId="77777777" w:rsidR="00F56E12" w:rsidRDefault="00037BB9">
            <w:pPr>
              <w:keepNext/>
              <w:spacing w:after="0" w:line="240" w:lineRule="auto"/>
              <w:jc w:val="center"/>
            </w:pPr>
            <w:r>
              <w:t>Impacto mínimo</w:t>
            </w:r>
          </w:p>
        </w:tc>
      </w:tr>
    </w:tbl>
    <w:p w14:paraId="0B3901A4" w14:textId="77777777" w:rsidR="00F56E12" w:rsidRDefault="00037BB9">
      <w:pPr>
        <w:pBdr>
          <w:top w:val="nil"/>
          <w:left w:val="nil"/>
          <w:bottom w:val="nil"/>
          <w:right w:val="nil"/>
          <w:between w:val="nil"/>
        </w:pBdr>
        <w:spacing w:after="200" w:line="240" w:lineRule="auto"/>
        <w:jc w:val="center"/>
        <w:rPr>
          <w:i/>
          <w:iCs/>
          <w:color w:val="0E2841"/>
          <w:sz w:val="18"/>
          <w:szCs w:val="18"/>
        </w:rPr>
      </w:pPr>
      <w:r>
        <w:rPr>
          <w:i/>
          <w:iCs/>
          <w:color w:val="0E2841"/>
          <w:sz w:val="18"/>
          <w:szCs w:val="18"/>
        </w:rPr>
        <w:t>Tabla 5. Variables del modelo</w:t>
      </w:r>
    </w:p>
    <w:p w14:paraId="2500A195" w14:textId="77777777" w:rsidR="00F56E12" w:rsidRDefault="00037BB9">
      <w:pPr>
        <w:numPr>
          <w:ilvl w:val="0"/>
          <w:numId w:val="35"/>
        </w:numPr>
        <w:spacing w:before="280" w:after="0" w:line="240" w:lineRule="auto"/>
      </w:pPr>
      <w:r>
        <w:t xml:space="preserve">El modelo </w:t>
      </w:r>
      <w:r>
        <w:t>demuestra que las métricas de eficiencia y uso ofensivo son 20 veces más relevantes que las características físicas como edad, peso o estatura</w:t>
      </w:r>
    </w:p>
    <w:p w14:paraId="2443A307" w14:textId="77777777" w:rsidR="00F56E12" w:rsidRDefault="00037BB9">
      <w:pPr>
        <w:numPr>
          <w:ilvl w:val="0"/>
          <w:numId w:val="35"/>
        </w:numPr>
        <w:spacing w:after="0" w:line="240" w:lineRule="auto"/>
      </w:pPr>
      <w:r>
        <w:t>El rendimiento depende más del estilo de juego que de la biología</w:t>
      </w:r>
    </w:p>
    <w:p w14:paraId="51D20B79" w14:textId="77777777" w:rsidR="00F56E12" w:rsidRDefault="00037BB9">
      <w:pPr>
        <w:numPr>
          <w:ilvl w:val="0"/>
          <w:numId w:val="35"/>
        </w:numPr>
        <w:spacing w:after="0" w:line="240" w:lineRule="auto"/>
      </w:pPr>
      <w:r>
        <w:t xml:space="preserve">Valida el diseño del </w:t>
      </w:r>
      <w:proofErr w:type="spellStart"/>
      <w:r>
        <w:t>global_score</w:t>
      </w:r>
      <w:proofErr w:type="spellEnd"/>
      <w:r>
        <w:t>: las variable</w:t>
      </w:r>
      <w:r>
        <w:t>s más importantes coinciden con lo esperado de un jugador eficiente</w:t>
      </w:r>
    </w:p>
    <w:p w14:paraId="020F0930" w14:textId="77777777" w:rsidR="00F56E12" w:rsidRDefault="00037BB9">
      <w:pPr>
        <w:numPr>
          <w:ilvl w:val="0"/>
          <w:numId w:val="35"/>
        </w:numPr>
        <w:spacing w:after="280" w:line="240" w:lineRule="auto"/>
      </w:pPr>
      <w:r>
        <w:t xml:space="preserve">Este modelo puede ayudar a priorizar variables en futuros análisis de </w:t>
      </w:r>
      <w:proofErr w:type="spellStart"/>
      <w:r>
        <w:t>scouting</w:t>
      </w:r>
      <w:proofErr w:type="spellEnd"/>
    </w:p>
    <w:p w14:paraId="15E01CF4" w14:textId="77777777" w:rsidR="00F56E12" w:rsidRDefault="00037BB9">
      <w:pPr>
        <w:pStyle w:val="Ttulo2"/>
      </w:pPr>
      <w:bookmarkStart w:id="29" w:name="_heading=h.jxjzqr5jhjq4" w:colFirst="0" w:colLast="0"/>
      <w:bookmarkEnd w:id="29"/>
      <w:r>
        <w:t xml:space="preserve">Segmentación de Jugadores mediante </w:t>
      </w:r>
      <w:proofErr w:type="spellStart"/>
      <w:r>
        <w:t>Clustering</w:t>
      </w:r>
      <w:proofErr w:type="spellEnd"/>
      <w:r>
        <w:t xml:space="preserve"> (K-</w:t>
      </w:r>
      <w:proofErr w:type="spellStart"/>
      <w:r>
        <w:t>Means</w:t>
      </w:r>
      <w:proofErr w:type="spellEnd"/>
      <w:r>
        <w:t>)</w:t>
      </w:r>
    </w:p>
    <w:p w14:paraId="51C37E0E" w14:textId="77777777" w:rsidR="00F56E12" w:rsidRDefault="00037BB9">
      <w:pPr>
        <w:spacing w:before="280" w:after="280" w:line="240" w:lineRule="auto"/>
      </w:pPr>
      <w:bookmarkStart w:id="30" w:name="_heading=h.u1dn1v61nz7t" w:colFirst="0" w:colLast="0"/>
      <w:bookmarkEnd w:id="30"/>
      <w:r>
        <w:t>K-</w:t>
      </w:r>
      <w:proofErr w:type="spellStart"/>
      <w:r>
        <w:t>Means</w:t>
      </w:r>
      <w:proofErr w:type="spellEnd"/>
      <w:r>
        <w:t xml:space="preserve"> es un algoritmo de machine </w:t>
      </w:r>
      <w:proofErr w:type="spellStart"/>
      <w:r>
        <w:t>learning</w:t>
      </w:r>
      <w:proofErr w:type="spellEnd"/>
      <w:r>
        <w:t xml:space="preserve"> no supervisado que:</w:t>
      </w:r>
    </w:p>
    <w:p w14:paraId="53C7BF85" w14:textId="77777777" w:rsidR="00F56E12" w:rsidRDefault="00037BB9">
      <w:pPr>
        <w:numPr>
          <w:ilvl w:val="0"/>
          <w:numId w:val="28"/>
        </w:numPr>
        <w:spacing w:before="280" w:after="0" w:line="240" w:lineRule="auto"/>
        <w:jc w:val="left"/>
      </w:pPr>
      <w:r>
        <w:t>Agrupa observaciones (jugadores) en K grupos o clústeres</w:t>
      </w:r>
    </w:p>
    <w:p w14:paraId="310B2264" w14:textId="77777777" w:rsidR="00F56E12" w:rsidRDefault="00037BB9">
      <w:pPr>
        <w:numPr>
          <w:ilvl w:val="0"/>
          <w:numId w:val="28"/>
        </w:numPr>
        <w:spacing w:after="0" w:line="240" w:lineRule="auto"/>
        <w:jc w:val="left"/>
      </w:pPr>
      <w:r>
        <w:t>Cada grupo contiene jugadores estadísticamente similares según variables seleccionadas</w:t>
      </w:r>
    </w:p>
    <w:p w14:paraId="13331E56" w14:textId="77777777" w:rsidR="00F56E12" w:rsidRDefault="00037BB9">
      <w:pPr>
        <w:numPr>
          <w:ilvl w:val="0"/>
          <w:numId w:val="28"/>
        </w:numPr>
        <w:spacing w:after="280" w:line="240" w:lineRule="auto"/>
        <w:jc w:val="left"/>
      </w:pPr>
      <w:r>
        <w:t>No necesita etiquetas previas: el modelo descubre patrones ocultos en los datos</w:t>
      </w:r>
    </w:p>
    <w:p w14:paraId="2B1F9213" w14:textId="77777777" w:rsidR="00F56E12" w:rsidRDefault="00F56E12">
      <w:pPr>
        <w:spacing w:after="280" w:line="240" w:lineRule="auto"/>
        <w:ind w:left="720"/>
        <w:jc w:val="left"/>
      </w:pPr>
    </w:p>
    <w:tbl>
      <w:tblPr>
        <w:tblStyle w:val="a4"/>
        <w:tblW w:w="8808" w:type="dxa"/>
        <w:tblInd w:w="0" w:type="dxa"/>
        <w:tblBorders>
          <w:top w:val="single" w:sz="12" w:space="0" w:color="DAE9F7"/>
          <w:left w:val="single" w:sz="12" w:space="0" w:color="DAE9F7"/>
          <w:bottom w:val="single" w:sz="12" w:space="0" w:color="DAE9F7"/>
          <w:right w:val="single" w:sz="12" w:space="0" w:color="DAE9F7"/>
          <w:insideH w:val="single" w:sz="12" w:space="0" w:color="DAE9F7"/>
          <w:insideV w:val="single" w:sz="12" w:space="0" w:color="DAE9F7"/>
        </w:tblBorders>
        <w:tblLayout w:type="fixed"/>
        <w:tblLook w:val="0400" w:firstRow="0" w:lastRow="0" w:firstColumn="0" w:lastColumn="0" w:noHBand="0" w:noVBand="1"/>
      </w:tblPr>
      <w:tblGrid>
        <w:gridCol w:w="727"/>
        <w:gridCol w:w="1048"/>
        <w:gridCol w:w="747"/>
        <w:gridCol w:w="700"/>
        <w:gridCol w:w="1032"/>
        <w:gridCol w:w="672"/>
        <w:gridCol w:w="772"/>
        <w:gridCol w:w="1063"/>
        <w:gridCol w:w="736"/>
        <w:gridCol w:w="807"/>
        <w:gridCol w:w="504"/>
      </w:tblGrid>
      <w:tr w:rsidR="00F56E12" w14:paraId="70D72C93" w14:textId="77777777">
        <w:trPr>
          <w:tblHeader/>
        </w:trPr>
        <w:tc>
          <w:tcPr>
            <w:tcW w:w="727" w:type="dxa"/>
            <w:vAlign w:val="center"/>
          </w:tcPr>
          <w:p w14:paraId="7533ABA8" w14:textId="77777777" w:rsidR="00F56E12" w:rsidRDefault="00037BB9">
            <w:pPr>
              <w:spacing w:after="0" w:line="240" w:lineRule="auto"/>
              <w:jc w:val="center"/>
              <w:rPr>
                <w:b/>
                <w:bCs/>
              </w:rPr>
            </w:pPr>
            <w:proofErr w:type="spellStart"/>
            <w:r>
              <w:rPr>
                <w:b/>
                <w:bCs/>
              </w:rPr>
              <w:t>Cluster</w:t>
            </w:r>
            <w:proofErr w:type="spellEnd"/>
          </w:p>
        </w:tc>
        <w:tc>
          <w:tcPr>
            <w:tcW w:w="1048" w:type="dxa"/>
            <w:vAlign w:val="center"/>
          </w:tcPr>
          <w:p w14:paraId="5A4D342E" w14:textId="77777777" w:rsidR="00F56E12" w:rsidRDefault="00037BB9">
            <w:pPr>
              <w:spacing w:after="0" w:line="240" w:lineRule="auto"/>
              <w:jc w:val="center"/>
              <w:rPr>
                <w:b/>
                <w:bCs/>
              </w:rPr>
            </w:pPr>
            <w:r>
              <w:rPr>
                <w:b/>
                <w:bCs/>
              </w:rPr>
              <w:t>Ed</w:t>
            </w:r>
            <w:r>
              <w:rPr>
                <w:b/>
                <w:bCs/>
              </w:rPr>
              <w:t>ad promedio</w:t>
            </w:r>
          </w:p>
        </w:tc>
        <w:tc>
          <w:tcPr>
            <w:tcW w:w="747" w:type="dxa"/>
            <w:vAlign w:val="center"/>
          </w:tcPr>
          <w:p w14:paraId="5ED7B521" w14:textId="77777777" w:rsidR="00F56E12" w:rsidRDefault="00037BB9">
            <w:pPr>
              <w:spacing w:after="0" w:line="240" w:lineRule="auto"/>
              <w:jc w:val="center"/>
              <w:rPr>
                <w:b/>
                <w:bCs/>
              </w:rPr>
            </w:pPr>
            <w:r>
              <w:rPr>
                <w:b/>
                <w:bCs/>
              </w:rPr>
              <w:t>Altura (cm)</w:t>
            </w:r>
          </w:p>
        </w:tc>
        <w:tc>
          <w:tcPr>
            <w:tcW w:w="700" w:type="dxa"/>
            <w:vAlign w:val="center"/>
          </w:tcPr>
          <w:p w14:paraId="144CACD3" w14:textId="77777777" w:rsidR="00F56E12" w:rsidRDefault="00037BB9">
            <w:pPr>
              <w:spacing w:after="0" w:line="240" w:lineRule="auto"/>
              <w:jc w:val="center"/>
              <w:rPr>
                <w:b/>
                <w:bCs/>
              </w:rPr>
            </w:pPr>
            <w:r>
              <w:rPr>
                <w:b/>
                <w:bCs/>
              </w:rPr>
              <w:t>Peso (kg)</w:t>
            </w:r>
          </w:p>
        </w:tc>
        <w:tc>
          <w:tcPr>
            <w:tcW w:w="1032" w:type="dxa"/>
            <w:vAlign w:val="center"/>
          </w:tcPr>
          <w:p w14:paraId="5C8EDB77" w14:textId="77777777" w:rsidR="00F56E12" w:rsidRDefault="00037BB9">
            <w:pPr>
              <w:spacing w:after="0" w:line="240" w:lineRule="auto"/>
              <w:jc w:val="center"/>
              <w:rPr>
                <w:b/>
                <w:bCs/>
              </w:rPr>
            </w:pPr>
            <w:r>
              <w:rPr>
                <w:b/>
                <w:bCs/>
              </w:rPr>
              <w:t>Partidos jugados</w:t>
            </w:r>
          </w:p>
        </w:tc>
        <w:tc>
          <w:tcPr>
            <w:tcW w:w="672" w:type="dxa"/>
            <w:vAlign w:val="center"/>
          </w:tcPr>
          <w:p w14:paraId="6F8642A3" w14:textId="77777777" w:rsidR="00F56E12" w:rsidRDefault="00037BB9">
            <w:pPr>
              <w:spacing w:after="0" w:line="240" w:lineRule="auto"/>
              <w:jc w:val="center"/>
              <w:rPr>
                <w:b/>
                <w:bCs/>
              </w:rPr>
            </w:pPr>
            <w:r>
              <w:rPr>
                <w:b/>
                <w:bCs/>
              </w:rPr>
              <w:t>Puntos</w:t>
            </w:r>
          </w:p>
        </w:tc>
        <w:tc>
          <w:tcPr>
            <w:tcW w:w="772" w:type="dxa"/>
            <w:vAlign w:val="center"/>
          </w:tcPr>
          <w:p w14:paraId="0CB76253" w14:textId="77777777" w:rsidR="00F56E12" w:rsidRDefault="00037BB9">
            <w:pPr>
              <w:spacing w:after="0" w:line="240" w:lineRule="auto"/>
              <w:jc w:val="center"/>
              <w:rPr>
                <w:b/>
                <w:bCs/>
              </w:rPr>
            </w:pPr>
            <w:r>
              <w:rPr>
                <w:b/>
                <w:bCs/>
              </w:rPr>
              <w:t>Rebotes</w:t>
            </w:r>
          </w:p>
        </w:tc>
        <w:tc>
          <w:tcPr>
            <w:tcW w:w="1063" w:type="dxa"/>
            <w:vAlign w:val="center"/>
          </w:tcPr>
          <w:p w14:paraId="7243CE69" w14:textId="77777777" w:rsidR="00F56E12" w:rsidRDefault="00037BB9">
            <w:pPr>
              <w:spacing w:after="0" w:line="240" w:lineRule="auto"/>
              <w:jc w:val="center"/>
              <w:rPr>
                <w:b/>
                <w:bCs/>
              </w:rPr>
            </w:pPr>
            <w:r>
              <w:rPr>
                <w:b/>
                <w:bCs/>
              </w:rPr>
              <w:t>Asistencias</w:t>
            </w:r>
          </w:p>
        </w:tc>
        <w:tc>
          <w:tcPr>
            <w:tcW w:w="736" w:type="dxa"/>
            <w:vAlign w:val="center"/>
          </w:tcPr>
          <w:p w14:paraId="2E527E31" w14:textId="77777777" w:rsidR="00F56E12" w:rsidRDefault="00037BB9">
            <w:pPr>
              <w:spacing w:after="0" w:line="240" w:lineRule="auto"/>
              <w:jc w:val="center"/>
              <w:rPr>
                <w:b/>
                <w:bCs/>
              </w:rPr>
            </w:pPr>
            <w:r>
              <w:rPr>
                <w:b/>
                <w:bCs/>
              </w:rPr>
              <w:t>Net Rating</w:t>
            </w:r>
          </w:p>
        </w:tc>
        <w:tc>
          <w:tcPr>
            <w:tcW w:w="807" w:type="dxa"/>
            <w:vAlign w:val="center"/>
          </w:tcPr>
          <w:p w14:paraId="2DBFF4F2" w14:textId="77777777" w:rsidR="00F56E12" w:rsidRDefault="00037BB9">
            <w:pPr>
              <w:spacing w:after="0" w:line="240" w:lineRule="auto"/>
              <w:jc w:val="center"/>
              <w:rPr>
                <w:b/>
                <w:bCs/>
              </w:rPr>
            </w:pPr>
            <w:r>
              <w:rPr>
                <w:b/>
                <w:bCs/>
              </w:rPr>
              <w:t>Global Score</w:t>
            </w:r>
          </w:p>
        </w:tc>
        <w:tc>
          <w:tcPr>
            <w:tcW w:w="504" w:type="dxa"/>
            <w:vAlign w:val="center"/>
          </w:tcPr>
          <w:p w14:paraId="3824A4E8" w14:textId="77777777" w:rsidR="00F56E12" w:rsidRDefault="00037BB9">
            <w:pPr>
              <w:spacing w:after="0" w:line="240" w:lineRule="auto"/>
              <w:jc w:val="center"/>
              <w:rPr>
                <w:b/>
                <w:bCs/>
              </w:rPr>
            </w:pPr>
            <w:r>
              <w:rPr>
                <w:b/>
                <w:bCs/>
              </w:rPr>
              <w:t>Vara</w:t>
            </w:r>
          </w:p>
        </w:tc>
      </w:tr>
      <w:tr w:rsidR="00F56E12" w14:paraId="271838BB" w14:textId="77777777">
        <w:tc>
          <w:tcPr>
            <w:tcW w:w="727" w:type="dxa"/>
            <w:vAlign w:val="center"/>
          </w:tcPr>
          <w:p w14:paraId="09D5EA82" w14:textId="77777777" w:rsidR="00F56E12" w:rsidRDefault="00037BB9">
            <w:pPr>
              <w:spacing w:after="0" w:line="240" w:lineRule="auto"/>
              <w:jc w:val="center"/>
            </w:pPr>
            <w:r>
              <w:t>0</w:t>
            </w:r>
          </w:p>
        </w:tc>
        <w:tc>
          <w:tcPr>
            <w:tcW w:w="1048" w:type="dxa"/>
            <w:vAlign w:val="center"/>
          </w:tcPr>
          <w:p w14:paraId="6E922E4D" w14:textId="77777777" w:rsidR="00F56E12" w:rsidRDefault="00037BB9">
            <w:pPr>
              <w:spacing w:after="0" w:line="240" w:lineRule="auto"/>
              <w:jc w:val="center"/>
            </w:pPr>
            <w:r>
              <w:t>27.32</w:t>
            </w:r>
          </w:p>
        </w:tc>
        <w:tc>
          <w:tcPr>
            <w:tcW w:w="747" w:type="dxa"/>
            <w:vAlign w:val="center"/>
          </w:tcPr>
          <w:p w14:paraId="79073F33" w14:textId="77777777" w:rsidR="00F56E12" w:rsidRDefault="00037BB9">
            <w:pPr>
              <w:spacing w:after="0" w:line="240" w:lineRule="auto"/>
              <w:jc w:val="center"/>
            </w:pPr>
            <w:r>
              <w:t>199.41</w:t>
            </w:r>
          </w:p>
        </w:tc>
        <w:tc>
          <w:tcPr>
            <w:tcW w:w="700" w:type="dxa"/>
            <w:vAlign w:val="center"/>
          </w:tcPr>
          <w:p w14:paraId="261071DA" w14:textId="77777777" w:rsidR="00F56E12" w:rsidRDefault="00037BB9">
            <w:pPr>
              <w:spacing w:after="0" w:line="240" w:lineRule="auto"/>
              <w:jc w:val="center"/>
            </w:pPr>
            <w:r>
              <w:t>97.74</w:t>
            </w:r>
          </w:p>
        </w:tc>
        <w:tc>
          <w:tcPr>
            <w:tcW w:w="1032" w:type="dxa"/>
            <w:vAlign w:val="center"/>
          </w:tcPr>
          <w:p w14:paraId="5FEC8871" w14:textId="77777777" w:rsidR="00F56E12" w:rsidRDefault="00037BB9">
            <w:pPr>
              <w:spacing w:after="0" w:line="240" w:lineRule="auto"/>
              <w:jc w:val="center"/>
            </w:pPr>
            <w:r>
              <w:t>46.79</w:t>
            </w:r>
          </w:p>
        </w:tc>
        <w:tc>
          <w:tcPr>
            <w:tcW w:w="672" w:type="dxa"/>
            <w:vAlign w:val="center"/>
          </w:tcPr>
          <w:p w14:paraId="103B4580" w14:textId="77777777" w:rsidR="00F56E12" w:rsidRDefault="00037BB9">
            <w:pPr>
              <w:spacing w:after="0" w:line="240" w:lineRule="auto"/>
              <w:jc w:val="center"/>
            </w:pPr>
            <w:r>
              <w:t>5.73</w:t>
            </w:r>
          </w:p>
        </w:tc>
        <w:tc>
          <w:tcPr>
            <w:tcW w:w="772" w:type="dxa"/>
            <w:vAlign w:val="center"/>
          </w:tcPr>
          <w:p w14:paraId="4CE5E8EF" w14:textId="77777777" w:rsidR="00F56E12" w:rsidRDefault="00037BB9">
            <w:pPr>
              <w:spacing w:after="0" w:line="240" w:lineRule="auto"/>
              <w:jc w:val="center"/>
            </w:pPr>
            <w:r>
              <w:t>2.27</w:t>
            </w:r>
          </w:p>
        </w:tc>
        <w:tc>
          <w:tcPr>
            <w:tcW w:w="1063" w:type="dxa"/>
            <w:vAlign w:val="center"/>
          </w:tcPr>
          <w:p w14:paraId="2B2603D3" w14:textId="77777777" w:rsidR="00F56E12" w:rsidRDefault="00037BB9">
            <w:pPr>
              <w:spacing w:after="0" w:line="240" w:lineRule="auto"/>
              <w:jc w:val="center"/>
            </w:pPr>
            <w:r>
              <w:t>1.16</w:t>
            </w:r>
          </w:p>
        </w:tc>
        <w:tc>
          <w:tcPr>
            <w:tcW w:w="736" w:type="dxa"/>
            <w:vAlign w:val="center"/>
          </w:tcPr>
          <w:p w14:paraId="6C6D77D0" w14:textId="77777777" w:rsidR="00F56E12" w:rsidRDefault="00037BB9">
            <w:pPr>
              <w:spacing w:after="0" w:line="240" w:lineRule="auto"/>
              <w:jc w:val="center"/>
            </w:pPr>
            <w:r>
              <w:t>-4.25</w:t>
            </w:r>
          </w:p>
        </w:tc>
        <w:tc>
          <w:tcPr>
            <w:tcW w:w="807" w:type="dxa"/>
            <w:vAlign w:val="center"/>
          </w:tcPr>
          <w:p w14:paraId="3E9A4F50" w14:textId="77777777" w:rsidR="00F56E12" w:rsidRDefault="00037BB9">
            <w:pPr>
              <w:spacing w:after="0" w:line="240" w:lineRule="auto"/>
              <w:jc w:val="center"/>
            </w:pPr>
            <w:r>
              <w:t>-0.40</w:t>
            </w:r>
          </w:p>
        </w:tc>
        <w:tc>
          <w:tcPr>
            <w:tcW w:w="504" w:type="dxa"/>
            <w:vAlign w:val="center"/>
          </w:tcPr>
          <w:p w14:paraId="40E18781" w14:textId="77777777" w:rsidR="00F56E12" w:rsidRDefault="00037BB9">
            <w:pPr>
              <w:spacing w:after="0" w:line="240" w:lineRule="auto"/>
              <w:jc w:val="center"/>
            </w:pPr>
            <w:r>
              <w:t>-0.54</w:t>
            </w:r>
          </w:p>
        </w:tc>
      </w:tr>
      <w:tr w:rsidR="00F56E12" w14:paraId="415A51B1" w14:textId="77777777">
        <w:tc>
          <w:tcPr>
            <w:tcW w:w="727" w:type="dxa"/>
            <w:vAlign w:val="center"/>
          </w:tcPr>
          <w:p w14:paraId="674521BE" w14:textId="77777777" w:rsidR="00F56E12" w:rsidRDefault="00037BB9">
            <w:pPr>
              <w:spacing w:after="0" w:line="240" w:lineRule="auto"/>
              <w:jc w:val="center"/>
            </w:pPr>
            <w:r>
              <w:t>1</w:t>
            </w:r>
          </w:p>
        </w:tc>
        <w:tc>
          <w:tcPr>
            <w:tcW w:w="1048" w:type="dxa"/>
            <w:vAlign w:val="center"/>
          </w:tcPr>
          <w:p w14:paraId="622C5E9F" w14:textId="77777777" w:rsidR="00F56E12" w:rsidRDefault="00037BB9">
            <w:pPr>
              <w:spacing w:after="0" w:line="240" w:lineRule="auto"/>
              <w:jc w:val="center"/>
            </w:pPr>
            <w:r>
              <w:t>26.84</w:t>
            </w:r>
          </w:p>
        </w:tc>
        <w:tc>
          <w:tcPr>
            <w:tcW w:w="747" w:type="dxa"/>
            <w:vAlign w:val="center"/>
          </w:tcPr>
          <w:p w14:paraId="5B36E97A" w14:textId="77777777" w:rsidR="00F56E12" w:rsidRDefault="00037BB9">
            <w:pPr>
              <w:spacing w:after="0" w:line="240" w:lineRule="auto"/>
              <w:jc w:val="center"/>
            </w:pPr>
            <w:r>
              <w:t>206.76</w:t>
            </w:r>
          </w:p>
        </w:tc>
        <w:tc>
          <w:tcPr>
            <w:tcW w:w="700" w:type="dxa"/>
            <w:vAlign w:val="center"/>
          </w:tcPr>
          <w:p w14:paraId="64A7E6DA" w14:textId="77777777" w:rsidR="00F56E12" w:rsidRDefault="00037BB9">
            <w:pPr>
              <w:spacing w:after="0" w:line="240" w:lineRule="auto"/>
              <w:jc w:val="center"/>
            </w:pPr>
            <w:r>
              <w:t>108.80</w:t>
            </w:r>
          </w:p>
        </w:tc>
        <w:tc>
          <w:tcPr>
            <w:tcW w:w="1032" w:type="dxa"/>
            <w:vAlign w:val="center"/>
          </w:tcPr>
          <w:p w14:paraId="18502ADD" w14:textId="77777777" w:rsidR="00F56E12" w:rsidRDefault="00037BB9">
            <w:pPr>
              <w:spacing w:after="0" w:line="240" w:lineRule="auto"/>
              <w:jc w:val="center"/>
            </w:pPr>
            <w:r>
              <w:t>57.84</w:t>
            </w:r>
          </w:p>
        </w:tc>
        <w:tc>
          <w:tcPr>
            <w:tcW w:w="672" w:type="dxa"/>
            <w:vAlign w:val="center"/>
          </w:tcPr>
          <w:p w14:paraId="568928D1" w14:textId="77777777" w:rsidR="00F56E12" w:rsidRDefault="00037BB9">
            <w:pPr>
              <w:spacing w:after="0" w:line="240" w:lineRule="auto"/>
              <w:jc w:val="center"/>
            </w:pPr>
            <w:r>
              <w:t>12.80</w:t>
            </w:r>
          </w:p>
        </w:tc>
        <w:tc>
          <w:tcPr>
            <w:tcW w:w="772" w:type="dxa"/>
            <w:vAlign w:val="center"/>
          </w:tcPr>
          <w:p w14:paraId="66EFAD2B" w14:textId="77777777" w:rsidR="00F56E12" w:rsidRDefault="00037BB9">
            <w:pPr>
              <w:spacing w:after="0" w:line="240" w:lineRule="auto"/>
              <w:jc w:val="center"/>
            </w:pPr>
            <w:r>
              <w:t>5.70</w:t>
            </w:r>
          </w:p>
        </w:tc>
        <w:tc>
          <w:tcPr>
            <w:tcW w:w="1063" w:type="dxa"/>
            <w:vAlign w:val="center"/>
          </w:tcPr>
          <w:p w14:paraId="13D34342" w14:textId="77777777" w:rsidR="00F56E12" w:rsidRDefault="00037BB9">
            <w:pPr>
              <w:spacing w:after="0" w:line="240" w:lineRule="auto"/>
              <w:jc w:val="center"/>
            </w:pPr>
            <w:r>
              <w:t>1.73</w:t>
            </w:r>
          </w:p>
        </w:tc>
        <w:tc>
          <w:tcPr>
            <w:tcW w:w="736" w:type="dxa"/>
            <w:vAlign w:val="center"/>
          </w:tcPr>
          <w:p w14:paraId="2AC7FF63" w14:textId="77777777" w:rsidR="00F56E12" w:rsidRDefault="00037BB9">
            <w:pPr>
              <w:spacing w:after="0" w:line="240" w:lineRule="auto"/>
              <w:jc w:val="center"/>
            </w:pPr>
            <w:r>
              <w:t>-0.94</w:t>
            </w:r>
          </w:p>
        </w:tc>
        <w:tc>
          <w:tcPr>
            <w:tcW w:w="807" w:type="dxa"/>
            <w:vAlign w:val="center"/>
          </w:tcPr>
          <w:p w14:paraId="559D4C95" w14:textId="77777777" w:rsidR="00F56E12" w:rsidRDefault="00037BB9">
            <w:pPr>
              <w:spacing w:after="0" w:line="240" w:lineRule="auto"/>
              <w:jc w:val="center"/>
            </w:pPr>
            <w:r>
              <w:t>0.41</w:t>
            </w:r>
          </w:p>
        </w:tc>
        <w:tc>
          <w:tcPr>
            <w:tcW w:w="504" w:type="dxa"/>
            <w:vAlign w:val="center"/>
          </w:tcPr>
          <w:p w14:paraId="0E8FE53F" w14:textId="77777777" w:rsidR="00F56E12" w:rsidRDefault="00037BB9">
            <w:pPr>
              <w:spacing w:after="0" w:line="240" w:lineRule="auto"/>
              <w:jc w:val="center"/>
            </w:pPr>
            <w:r>
              <w:t>-0.51</w:t>
            </w:r>
          </w:p>
        </w:tc>
      </w:tr>
      <w:tr w:rsidR="00F56E12" w14:paraId="4B40F927" w14:textId="77777777">
        <w:tc>
          <w:tcPr>
            <w:tcW w:w="727" w:type="dxa"/>
            <w:vAlign w:val="center"/>
          </w:tcPr>
          <w:p w14:paraId="40FCC8CB" w14:textId="77777777" w:rsidR="00F56E12" w:rsidRDefault="00037BB9">
            <w:pPr>
              <w:spacing w:after="0" w:line="240" w:lineRule="auto"/>
              <w:jc w:val="center"/>
            </w:pPr>
            <w:r>
              <w:t>2</w:t>
            </w:r>
          </w:p>
        </w:tc>
        <w:tc>
          <w:tcPr>
            <w:tcW w:w="1048" w:type="dxa"/>
            <w:vAlign w:val="center"/>
          </w:tcPr>
          <w:p w14:paraId="3CAFF740" w14:textId="77777777" w:rsidR="00F56E12" w:rsidRDefault="00037BB9">
            <w:pPr>
              <w:spacing w:after="0" w:line="240" w:lineRule="auto"/>
              <w:jc w:val="center"/>
            </w:pPr>
            <w:r>
              <w:t>27.09</w:t>
            </w:r>
          </w:p>
        </w:tc>
        <w:tc>
          <w:tcPr>
            <w:tcW w:w="747" w:type="dxa"/>
            <w:vAlign w:val="center"/>
          </w:tcPr>
          <w:p w14:paraId="45AD347B" w14:textId="77777777" w:rsidR="00F56E12" w:rsidRDefault="00037BB9">
            <w:pPr>
              <w:spacing w:after="0" w:line="240" w:lineRule="auto"/>
              <w:jc w:val="center"/>
            </w:pPr>
            <w:r>
              <w:t>208.52</w:t>
            </w:r>
          </w:p>
        </w:tc>
        <w:tc>
          <w:tcPr>
            <w:tcW w:w="700" w:type="dxa"/>
            <w:vAlign w:val="center"/>
          </w:tcPr>
          <w:p w14:paraId="20C3318C" w14:textId="77777777" w:rsidR="00F56E12" w:rsidRDefault="00037BB9">
            <w:pPr>
              <w:spacing w:after="0" w:line="240" w:lineRule="auto"/>
              <w:jc w:val="center"/>
            </w:pPr>
            <w:r>
              <w:t>111.00</w:t>
            </w:r>
          </w:p>
        </w:tc>
        <w:tc>
          <w:tcPr>
            <w:tcW w:w="1032" w:type="dxa"/>
            <w:vAlign w:val="center"/>
          </w:tcPr>
          <w:p w14:paraId="7B5079AF" w14:textId="77777777" w:rsidR="00F56E12" w:rsidRDefault="00037BB9">
            <w:pPr>
              <w:spacing w:after="0" w:line="240" w:lineRule="auto"/>
              <w:jc w:val="center"/>
            </w:pPr>
            <w:r>
              <w:t>51.00</w:t>
            </w:r>
          </w:p>
        </w:tc>
        <w:tc>
          <w:tcPr>
            <w:tcW w:w="672" w:type="dxa"/>
            <w:vAlign w:val="center"/>
          </w:tcPr>
          <w:p w14:paraId="595926C2" w14:textId="77777777" w:rsidR="00F56E12" w:rsidRDefault="00037BB9">
            <w:pPr>
              <w:spacing w:after="0" w:line="240" w:lineRule="auto"/>
              <w:jc w:val="center"/>
            </w:pPr>
            <w:r>
              <w:t>5.49</w:t>
            </w:r>
          </w:p>
        </w:tc>
        <w:tc>
          <w:tcPr>
            <w:tcW w:w="772" w:type="dxa"/>
            <w:vAlign w:val="center"/>
          </w:tcPr>
          <w:p w14:paraId="4C30C7CD" w14:textId="77777777" w:rsidR="00F56E12" w:rsidRDefault="00037BB9">
            <w:pPr>
              <w:spacing w:after="0" w:line="240" w:lineRule="auto"/>
              <w:jc w:val="center"/>
            </w:pPr>
            <w:r>
              <w:t>4.70</w:t>
            </w:r>
          </w:p>
        </w:tc>
        <w:tc>
          <w:tcPr>
            <w:tcW w:w="1063" w:type="dxa"/>
            <w:vAlign w:val="center"/>
          </w:tcPr>
          <w:p w14:paraId="066DEFD3" w14:textId="77777777" w:rsidR="00F56E12" w:rsidRDefault="00037BB9">
            <w:pPr>
              <w:spacing w:after="0" w:line="240" w:lineRule="auto"/>
              <w:jc w:val="center"/>
            </w:pPr>
            <w:r>
              <w:t>0.72</w:t>
            </w:r>
          </w:p>
        </w:tc>
        <w:tc>
          <w:tcPr>
            <w:tcW w:w="736" w:type="dxa"/>
            <w:vAlign w:val="center"/>
          </w:tcPr>
          <w:p w14:paraId="429617CB" w14:textId="77777777" w:rsidR="00F56E12" w:rsidRDefault="00037BB9">
            <w:pPr>
              <w:spacing w:after="0" w:line="240" w:lineRule="auto"/>
              <w:jc w:val="center"/>
            </w:pPr>
            <w:r>
              <w:t>-1.41</w:t>
            </w:r>
          </w:p>
        </w:tc>
        <w:tc>
          <w:tcPr>
            <w:tcW w:w="807" w:type="dxa"/>
            <w:vAlign w:val="center"/>
          </w:tcPr>
          <w:p w14:paraId="131B8BAF" w14:textId="77777777" w:rsidR="00F56E12" w:rsidRDefault="00037BB9">
            <w:pPr>
              <w:spacing w:after="0" w:line="240" w:lineRule="auto"/>
              <w:jc w:val="center"/>
            </w:pPr>
            <w:r>
              <w:t>0.05</w:t>
            </w:r>
          </w:p>
        </w:tc>
        <w:tc>
          <w:tcPr>
            <w:tcW w:w="504" w:type="dxa"/>
            <w:vAlign w:val="center"/>
          </w:tcPr>
          <w:p w14:paraId="22CA7040" w14:textId="77777777" w:rsidR="00F56E12" w:rsidRDefault="00037BB9">
            <w:pPr>
              <w:spacing w:after="0" w:line="240" w:lineRule="auto"/>
              <w:jc w:val="center"/>
            </w:pPr>
            <w:r>
              <w:t>-0.51</w:t>
            </w:r>
          </w:p>
        </w:tc>
      </w:tr>
      <w:tr w:rsidR="00F56E12" w14:paraId="05CA8A34" w14:textId="77777777">
        <w:tc>
          <w:tcPr>
            <w:tcW w:w="727" w:type="dxa"/>
            <w:vAlign w:val="center"/>
          </w:tcPr>
          <w:p w14:paraId="16A325F6" w14:textId="77777777" w:rsidR="00F56E12" w:rsidRDefault="00037BB9">
            <w:pPr>
              <w:spacing w:after="0" w:line="240" w:lineRule="auto"/>
              <w:jc w:val="center"/>
            </w:pPr>
            <w:r>
              <w:t>3</w:t>
            </w:r>
          </w:p>
        </w:tc>
        <w:tc>
          <w:tcPr>
            <w:tcW w:w="1048" w:type="dxa"/>
            <w:vAlign w:val="center"/>
          </w:tcPr>
          <w:p w14:paraId="0BF40B36" w14:textId="77777777" w:rsidR="00F56E12" w:rsidRDefault="00037BB9">
            <w:pPr>
              <w:spacing w:after="0" w:line="240" w:lineRule="auto"/>
              <w:jc w:val="center"/>
            </w:pPr>
            <w:r>
              <w:t>27.35</w:t>
            </w:r>
          </w:p>
        </w:tc>
        <w:tc>
          <w:tcPr>
            <w:tcW w:w="747" w:type="dxa"/>
            <w:vAlign w:val="center"/>
          </w:tcPr>
          <w:p w14:paraId="2C5EDCFA" w14:textId="77777777" w:rsidR="00F56E12" w:rsidRDefault="00037BB9">
            <w:pPr>
              <w:spacing w:after="0" w:line="240" w:lineRule="auto"/>
              <w:jc w:val="center"/>
            </w:pPr>
            <w:r>
              <w:t>190.60</w:t>
            </w:r>
          </w:p>
        </w:tc>
        <w:tc>
          <w:tcPr>
            <w:tcW w:w="700" w:type="dxa"/>
            <w:vAlign w:val="center"/>
          </w:tcPr>
          <w:p w14:paraId="4E502BCD" w14:textId="77777777" w:rsidR="00F56E12" w:rsidRDefault="00037BB9">
            <w:pPr>
              <w:spacing w:after="0" w:line="240" w:lineRule="auto"/>
              <w:jc w:val="center"/>
            </w:pPr>
            <w:r>
              <w:t>88.24</w:t>
            </w:r>
          </w:p>
        </w:tc>
        <w:tc>
          <w:tcPr>
            <w:tcW w:w="1032" w:type="dxa"/>
            <w:vAlign w:val="center"/>
          </w:tcPr>
          <w:p w14:paraId="74AD2E29" w14:textId="77777777" w:rsidR="00F56E12" w:rsidRDefault="00037BB9">
            <w:pPr>
              <w:spacing w:after="0" w:line="240" w:lineRule="auto"/>
              <w:jc w:val="center"/>
            </w:pPr>
            <w:r>
              <w:t>56.99</w:t>
            </w:r>
          </w:p>
        </w:tc>
        <w:tc>
          <w:tcPr>
            <w:tcW w:w="672" w:type="dxa"/>
            <w:vAlign w:val="center"/>
          </w:tcPr>
          <w:p w14:paraId="32D0E12B" w14:textId="77777777" w:rsidR="00F56E12" w:rsidRDefault="00037BB9">
            <w:pPr>
              <w:spacing w:after="0" w:line="240" w:lineRule="auto"/>
              <w:jc w:val="center"/>
            </w:pPr>
            <w:r>
              <w:t>10.96</w:t>
            </w:r>
          </w:p>
        </w:tc>
        <w:tc>
          <w:tcPr>
            <w:tcW w:w="772" w:type="dxa"/>
            <w:vAlign w:val="center"/>
          </w:tcPr>
          <w:p w14:paraId="125AF548" w14:textId="77777777" w:rsidR="00F56E12" w:rsidRDefault="00037BB9">
            <w:pPr>
              <w:spacing w:after="0" w:line="240" w:lineRule="auto"/>
              <w:jc w:val="center"/>
            </w:pPr>
            <w:r>
              <w:t>2.70</w:t>
            </w:r>
          </w:p>
        </w:tc>
        <w:tc>
          <w:tcPr>
            <w:tcW w:w="1063" w:type="dxa"/>
            <w:vAlign w:val="center"/>
          </w:tcPr>
          <w:p w14:paraId="468089A5" w14:textId="77777777" w:rsidR="00F56E12" w:rsidRDefault="00037BB9">
            <w:pPr>
              <w:spacing w:after="0" w:line="240" w:lineRule="auto"/>
              <w:jc w:val="center"/>
            </w:pPr>
            <w:r>
              <w:t>3.90</w:t>
            </w:r>
          </w:p>
        </w:tc>
        <w:tc>
          <w:tcPr>
            <w:tcW w:w="736" w:type="dxa"/>
            <w:vAlign w:val="center"/>
          </w:tcPr>
          <w:p w14:paraId="4C2D6B83" w14:textId="77777777" w:rsidR="00F56E12" w:rsidRDefault="00037BB9">
            <w:pPr>
              <w:spacing w:after="0" w:line="240" w:lineRule="auto"/>
              <w:jc w:val="center"/>
            </w:pPr>
            <w:r>
              <w:t>-0.74</w:t>
            </w:r>
          </w:p>
        </w:tc>
        <w:tc>
          <w:tcPr>
            <w:tcW w:w="807" w:type="dxa"/>
            <w:vAlign w:val="center"/>
          </w:tcPr>
          <w:p w14:paraId="05826200" w14:textId="77777777" w:rsidR="00F56E12" w:rsidRDefault="00037BB9">
            <w:pPr>
              <w:spacing w:after="0" w:line="240" w:lineRule="auto"/>
              <w:jc w:val="center"/>
            </w:pPr>
            <w:r>
              <w:t>0.22</w:t>
            </w:r>
          </w:p>
        </w:tc>
        <w:tc>
          <w:tcPr>
            <w:tcW w:w="504" w:type="dxa"/>
            <w:vAlign w:val="center"/>
          </w:tcPr>
          <w:p w14:paraId="75F65291" w14:textId="77777777" w:rsidR="00F56E12" w:rsidRDefault="00037BB9">
            <w:pPr>
              <w:keepNext/>
              <w:spacing w:after="0" w:line="240" w:lineRule="auto"/>
              <w:jc w:val="center"/>
            </w:pPr>
            <w:r>
              <w:t>-0.51</w:t>
            </w:r>
          </w:p>
        </w:tc>
      </w:tr>
    </w:tbl>
    <w:p w14:paraId="46249461" w14:textId="77777777" w:rsidR="00F56E12" w:rsidRDefault="00037BB9">
      <w:pPr>
        <w:pBdr>
          <w:top w:val="nil"/>
          <w:left w:val="nil"/>
          <w:bottom w:val="nil"/>
          <w:right w:val="nil"/>
          <w:between w:val="nil"/>
        </w:pBdr>
        <w:spacing w:after="200" w:line="240" w:lineRule="auto"/>
        <w:jc w:val="center"/>
        <w:rPr>
          <w:i/>
          <w:iCs/>
          <w:color w:val="0E2841"/>
          <w:sz w:val="18"/>
          <w:szCs w:val="18"/>
        </w:rPr>
      </w:pPr>
      <w:r>
        <w:rPr>
          <w:i/>
          <w:iCs/>
          <w:color w:val="0E2841"/>
          <w:sz w:val="18"/>
          <w:szCs w:val="18"/>
        </w:rPr>
        <w:t>Tabla 6, Tabla comparativa de métricas promedio por clúster</w:t>
      </w:r>
    </w:p>
    <w:p w14:paraId="045D1C84" w14:textId="77777777" w:rsidR="00F56E12" w:rsidRDefault="00037BB9">
      <w:pPr>
        <w:numPr>
          <w:ilvl w:val="0"/>
          <w:numId w:val="35"/>
        </w:numPr>
        <w:pBdr>
          <w:top w:val="nil"/>
          <w:left w:val="nil"/>
          <w:bottom w:val="nil"/>
          <w:right w:val="nil"/>
          <w:between w:val="nil"/>
        </w:pBdr>
        <w:spacing w:before="280" w:after="280" w:line="240" w:lineRule="auto"/>
        <w:rPr>
          <w:b/>
          <w:bCs/>
          <w:i/>
          <w:iCs/>
          <w:color w:val="000000"/>
        </w:rPr>
      </w:pPr>
      <w:bookmarkStart w:id="31" w:name="_heading=h.j9a6bmyjv7cu" w:colFirst="0" w:colLast="0"/>
      <w:bookmarkEnd w:id="31"/>
      <w:r>
        <w:rPr>
          <w:b/>
          <w:bCs/>
          <w:i/>
          <w:iCs/>
          <w:color w:val="000000"/>
        </w:rPr>
        <w:lastRenderedPageBreak/>
        <w:t>Análisis de Clústeres</w:t>
      </w:r>
    </w:p>
    <w:p w14:paraId="031BAE2D" w14:textId="77777777" w:rsidR="00F56E12" w:rsidRDefault="00037BB9">
      <w:pPr>
        <w:spacing w:before="280" w:after="280" w:line="240" w:lineRule="auto"/>
        <w:rPr>
          <w:b/>
          <w:bCs/>
        </w:rPr>
      </w:pPr>
      <w:proofErr w:type="spellStart"/>
      <w:r>
        <w:rPr>
          <w:b/>
          <w:bCs/>
        </w:rPr>
        <w:t>Cluster</w:t>
      </w:r>
      <w:proofErr w:type="spellEnd"/>
      <w:r>
        <w:rPr>
          <w:b/>
          <w:bCs/>
        </w:rPr>
        <w:t xml:space="preserve"> 0 - Bajo rendimiento general (Jugadores de rol secundario)</w:t>
      </w:r>
    </w:p>
    <w:p w14:paraId="57F5ACFE" w14:textId="77777777" w:rsidR="00F56E12" w:rsidRDefault="00037BB9">
      <w:pPr>
        <w:numPr>
          <w:ilvl w:val="0"/>
          <w:numId w:val="29"/>
        </w:numPr>
        <w:spacing w:before="280" w:after="0" w:line="240" w:lineRule="auto"/>
        <w:jc w:val="left"/>
      </w:pPr>
      <w:r>
        <w:rPr>
          <w:b/>
          <w:bCs/>
        </w:rPr>
        <w:t>Perfil:</w:t>
      </w:r>
      <w:r>
        <w:t xml:space="preserve"> Jugadores promedio en edad (~27 años), estatura media (~199 cm), peso moderado (~97 kg)</w:t>
      </w:r>
    </w:p>
    <w:p w14:paraId="06FA7268" w14:textId="77777777" w:rsidR="00F56E12" w:rsidRDefault="00037BB9">
      <w:pPr>
        <w:numPr>
          <w:ilvl w:val="0"/>
          <w:numId w:val="29"/>
        </w:numPr>
        <w:spacing w:after="0" w:line="240" w:lineRule="auto"/>
        <w:jc w:val="left"/>
      </w:pPr>
      <w:r>
        <w:rPr>
          <w:b/>
          <w:bCs/>
        </w:rPr>
        <w:t>Fortalezas:</w:t>
      </w:r>
      <w:r>
        <w:t xml:space="preserve"> Ninguna métrica destacada; valores bajos en puntos, rebotes y asistencias</w:t>
      </w:r>
    </w:p>
    <w:p w14:paraId="5103BA00" w14:textId="77777777" w:rsidR="00F56E12" w:rsidRDefault="00037BB9">
      <w:pPr>
        <w:numPr>
          <w:ilvl w:val="0"/>
          <w:numId w:val="29"/>
        </w:numPr>
        <w:spacing w:after="0" w:line="240" w:lineRule="auto"/>
        <w:jc w:val="left"/>
      </w:pPr>
      <w:r>
        <w:rPr>
          <w:b/>
          <w:bCs/>
        </w:rPr>
        <w:t>Debilidades:</w:t>
      </w:r>
      <w:r>
        <w:t xml:space="preserve"> Net Rating muy negativo (-4.24), indicando impacto limitado o negati</w:t>
      </w:r>
      <w:r>
        <w:t>vo en el equipo</w:t>
      </w:r>
    </w:p>
    <w:p w14:paraId="17037103" w14:textId="77777777" w:rsidR="00F56E12" w:rsidRDefault="00037BB9">
      <w:pPr>
        <w:numPr>
          <w:ilvl w:val="0"/>
          <w:numId w:val="29"/>
        </w:numPr>
        <w:spacing w:after="280" w:line="240" w:lineRule="auto"/>
        <w:jc w:val="left"/>
      </w:pPr>
      <w:r>
        <w:rPr>
          <w:b/>
          <w:bCs/>
        </w:rPr>
        <w:t>Interpretación:</w:t>
      </w:r>
      <w:r>
        <w:t xml:space="preserve"> Grupo de jugadores con poca influencia en el rendimiento global, posiblemente roles secundarios o con minutos reducidos</w:t>
      </w:r>
    </w:p>
    <w:p w14:paraId="7A133FDA" w14:textId="77777777" w:rsidR="00F56E12" w:rsidRDefault="00037BB9">
      <w:pPr>
        <w:spacing w:before="280" w:after="280" w:line="240" w:lineRule="auto"/>
        <w:rPr>
          <w:b/>
          <w:bCs/>
        </w:rPr>
      </w:pPr>
      <w:proofErr w:type="spellStart"/>
      <w:r>
        <w:rPr>
          <w:b/>
          <w:bCs/>
        </w:rPr>
        <w:t>Cluster</w:t>
      </w:r>
      <w:proofErr w:type="spellEnd"/>
      <w:r>
        <w:rPr>
          <w:b/>
          <w:bCs/>
        </w:rPr>
        <w:t xml:space="preserve"> 1 - Anotadores de volumen</w:t>
      </w:r>
    </w:p>
    <w:p w14:paraId="4F857E23" w14:textId="77777777" w:rsidR="00F56E12" w:rsidRDefault="00037BB9">
      <w:pPr>
        <w:numPr>
          <w:ilvl w:val="0"/>
          <w:numId w:val="30"/>
        </w:numPr>
        <w:spacing w:before="280" w:after="0" w:line="240" w:lineRule="auto"/>
        <w:jc w:val="left"/>
      </w:pPr>
      <w:r>
        <w:rPr>
          <w:b/>
          <w:bCs/>
        </w:rPr>
        <w:t>Perfil:</w:t>
      </w:r>
      <w:r>
        <w:t xml:space="preserve"> Edad similar (~26.8 años), más altos (~206 cm) y pesados (~108 kg)</w:t>
      </w:r>
    </w:p>
    <w:p w14:paraId="4F44ECF1" w14:textId="77777777" w:rsidR="00F56E12" w:rsidRDefault="00037BB9">
      <w:pPr>
        <w:numPr>
          <w:ilvl w:val="0"/>
          <w:numId w:val="30"/>
        </w:numPr>
        <w:spacing w:after="0" w:line="240" w:lineRule="auto"/>
        <w:jc w:val="left"/>
      </w:pPr>
      <w:r>
        <w:rPr>
          <w:b/>
          <w:bCs/>
        </w:rPr>
        <w:t>Fortalezas:</w:t>
      </w:r>
      <w:r>
        <w:t xml:space="preserve"> Buen promedio de puntos (12.8), rebotes (5.7), y alta participación ofensiva</w:t>
      </w:r>
    </w:p>
    <w:p w14:paraId="2242A66E" w14:textId="77777777" w:rsidR="00F56E12" w:rsidRDefault="00037BB9">
      <w:pPr>
        <w:numPr>
          <w:ilvl w:val="0"/>
          <w:numId w:val="30"/>
        </w:numPr>
        <w:spacing w:after="0" w:line="240" w:lineRule="auto"/>
        <w:jc w:val="left"/>
      </w:pPr>
      <w:r>
        <w:rPr>
          <w:b/>
          <w:bCs/>
        </w:rPr>
        <w:t>Debilidades:</w:t>
      </w:r>
      <w:r>
        <w:t xml:space="preserve"> Net Rating aún negativo (-0.94), sugiriendo que su volumen ofensivo no siempre se trad</w:t>
      </w:r>
      <w:r>
        <w:t>uce en eficiencia</w:t>
      </w:r>
    </w:p>
    <w:p w14:paraId="71F78B5F" w14:textId="77777777" w:rsidR="00F56E12" w:rsidRDefault="00037BB9">
      <w:pPr>
        <w:numPr>
          <w:ilvl w:val="0"/>
          <w:numId w:val="30"/>
        </w:numPr>
        <w:spacing w:after="0" w:line="240" w:lineRule="auto"/>
        <w:jc w:val="left"/>
      </w:pPr>
      <w:r>
        <w:rPr>
          <w:b/>
          <w:bCs/>
        </w:rPr>
        <w:t>Métrica dominante:</w:t>
      </w:r>
      <w:r>
        <w:t xml:space="preserve"> Uso ofensivo (</w:t>
      </w:r>
      <w:proofErr w:type="spellStart"/>
      <w:r>
        <w:t>usg_pct_score</w:t>
      </w:r>
      <w:proofErr w:type="spellEnd"/>
      <w:r>
        <w:t>)</w:t>
      </w:r>
    </w:p>
    <w:p w14:paraId="40AAAB4E" w14:textId="77777777" w:rsidR="00F56E12" w:rsidRDefault="00037BB9">
      <w:pPr>
        <w:numPr>
          <w:ilvl w:val="0"/>
          <w:numId w:val="30"/>
        </w:numPr>
        <w:spacing w:after="280" w:line="240" w:lineRule="auto"/>
        <w:jc w:val="left"/>
      </w:pPr>
      <w:r>
        <w:rPr>
          <w:b/>
          <w:bCs/>
        </w:rPr>
        <w:t>Interpretación:</w:t>
      </w:r>
      <w:r>
        <w:t xml:space="preserve"> Jugadores con rol ofensivo </w:t>
      </w:r>
      <w:proofErr w:type="gramStart"/>
      <w:r>
        <w:t>destacado</w:t>
      </w:r>
      <w:proofErr w:type="gramEnd"/>
      <w:r>
        <w:t xml:space="preserve"> pero con eficiencia cuestionable. Anotadores de volumen</w:t>
      </w:r>
    </w:p>
    <w:p w14:paraId="6E7AA979" w14:textId="77777777" w:rsidR="00F56E12" w:rsidRDefault="00037BB9">
      <w:pPr>
        <w:spacing w:before="280" w:after="280" w:line="240" w:lineRule="auto"/>
        <w:rPr>
          <w:b/>
          <w:bCs/>
        </w:rPr>
      </w:pPr>
      <w:proofErr w:type="spellStart"/>
      <w:r>
        <w:rPr>
          <w:b/>
          <w:bCs/>
        </w:rPr>
        <w:t>Cluster</w:t>
      </w:r>
      <w:proofErr w:type="spellEnd"/>
      <w:r>
        <w:rPr>
          <w:b/>
          <w:bCs/>
        </w:rPr>
        <w:t xml:space="preserve"> 2 - Interiores defensivos y reboteadores</w:t>
      </w:r>
    </w:p>
    <w:p w14:paraId="72C47480" w14:textId="77777777" w:rsidR="00F56E12" w:rsidRDefault="00037BB9">
      <w:pPr>
        <w:numPr>
          <w:ilvl w:val="0"/>
          <w:numId w:val="31"/>
        </w:numPr>
        <w:spacing w:before="280" w:after="0" w:line="240" w:lineRule="auto"/>
        <w:jc w:val="left"/>
      </w:pPr>
      <w:r>
        <w:rPr>
          <w:b/>
          <w:bCs/>
        </w:rPr>
        <w:t>Perfil:</w:t>
      </w:r>
      <w:r>
        <w:t xml:space="preserve"> El grupo más alto (~208 cm) y pesado (~111 kg)</w:t>
      </w:r>
    </w:p>
    <w:p w14:paraId="75B641EA" w14:textId="77777777" w:rsidR="00F56E12" w:rsidRDefault="00037BB9">
      <w:pPr>
        <w:numPr>
          <w:ilvl w:val="0"/>
          <w:numId w:val="31"/>
        </w:numPr>
        <w:spacing w:after="0" w:line="240" w:lineRule="auto"/>
        <w:jc w:val="left"/>
      </w:pPr>
      <w:r>
        <w:rPr>
          <w:b/>
          <w:bCs/>
        </w:rPr>
        <w:t>Fortalezas:</w:t>
      </w:r>
      <w:r>
        <w:t xml:space="preserve"> Buen aporte en rebotes (4.7), especialmente ofensivos y defensivos</w:t>
      </w:r>
    </w:p>
    <w:p w14:paraId="6C0BB21B" w14:textId="77777777" w:rsidR="00F56E12" w:rsidRDefault="00037BB9">
      <w:pPr>
        <w:numPr>
          <w:ilvl w:val="0"/>
          <w:numId w:val="31"/>
        </w:numPr>
        <w:spacing w:after="0" w:line="240" w:lineRule="auto"/>
        <w:jc w:val="left"/>
      </w:pPr>
      <w:r>
        <w:rPr>
          <w:b/>
          <w:bCs/>
        </w:rPr>
        <w:t>Debilidades:</w:t>
      </w:r>
      <w:r>
        <w:t xml:space="preserve"> Muy bajas asistencias (0.72) y pocos puntos (5.4). Net Rating negativo (-1.41)</w:t>
      </w:r>
    </w:p>
    <w:p w14:paraId="17BC98A4" w14:textId="77777777" w:rsidR="00F56E12" w:rsidRDefault="00037BB9">
      <w:pPr>
        <w:numPr>
          <w:ilvl w:val="0"/>
          <w:numId w:val="31"/>
        </w:numPr>
        <w:spacing w:after="0" w:line="240" w:lineRule="auto"/>
        <w:jc w:val="left"/>
      </w:pPr>
      <w:r>
        <w:rPr>
          <w:b/>
          <w:bCs/>
        </w:rPr>
        <w:t>Métrica dominante:</w:t>
      </w:r>
      <w:r>
        <w:t xml:space="preserve"> Rebotes ofensivos </w:t>
      </w:r>
      <w:r>
        <w:t>(</w:t>
      </w:r>
      <w:proofErr w:type="spellStart"/>
      <w:r>
        <w:t>oreb_pct_score</w:t>
      </w:r>
      <w:proofErr w:type="spellEnd"/>
      <w:r>
        <w:t>)</w:t>
      </w:r>
    </w:p>
    <w:p w14:paraId="39389588" w14:textId="77777777" w:rsidR="00F56E12" w:rsidRDefault="00037BB9">
      <w:pPr>
        <w:numPr>
          <w:ilvl w:val="0"/>
          <w:numId w:val="31"/>
        </w:numPr>
        <w:spacing w:after="280" w:line="240" w:lineRule="auto"/>
        <w:jc w:val="left"/>
      </w:pPr>
      <w:r>
        <w:rPr>
          <w:b/>
          <w:bCs/>
        </w:rPr>
        <w:t>Interpretación:</w:t>
      </w:r>
      <w:r>
        <w:t xml:space="preserve"> Jugadores interiores especializados en rebotes, con bajo impacto ofensivo y limitada generación de juego</w:t>
      </w:r>
    </w:p>
    <w:p w14:paraId="4ACD66F6" w14:textId="77777777" w:rsidR="00F56E12" w:rsidRDefault="00037BB9">
      <w:pPr>
        <w:spacing w:before="280" w:after="280" w:line="240" w:lineRule="auto"/>
        <w:rPr>
          <w:b/>
          <w:bCs/>
        </w:rPr>
      </w:pPr>
      <w:proofErr w:type="spellStart"/>
      <w:r>
        <w:rPr>
          <w:b/>
          <w:bCs/>
        </w:rPr>
        <w:t>Cluster</w:t>
      </w:r>
      <w:proofErr w:type="spellEnd"/>
      <w:r>
        <w:rPr>
          <w:b/>
          <w:bCs/>
        </w:rPr>
        <w:t xml:space="preserve"> 3 - Generadores de juego (Armadores)</w:t>
      </w:r>
    </w:p>
    <w:p w14:paraId="44F3BC11" w14:textId="77777777" w:rsidR="00F56E12" w:rsidRDefault="00037BB9">
      <w:pPr>
        <w:numPr>
          <w:ilvl w:val="0"/>
          <w:numId w:val="32"/>
        </w:numPr>
        <w:spacing w:before="280" w:after="0" w:line="240" w:lineRule="auto"/>
        <w:jc w:val="left"/>
      </w:pPr>
      <w:r>
        <w:rPr>
          <w:b/>
          <w:bCs/>
        </w:rPr>
        <w:t>Perfil:</w:t>
      </w:r>
      <w:r>
        <w:t xml:space="preserve"> Más bajos (~190 cm) y livianos (~88 kg)</w:t>
      </w:r>
    </w:p>
    <w:p w14:paraId="5582A3B4" w14:textId="77777777" w:rsidR="00F56E12" w:rsidRDefault="00037BB9">
      <w:pPr>
        <w:numPr>
          <w:ilvl w:val="0"/>
          <w:numId w:val="32"/>
        </w:numPr>
        <w:spacing w:after="0" w:line="240" w:lineRule="auto"/>
        <w:jc w:val="left"/>
      </w:pPr>
      <w:r>
        <w:rPr>
          <w:b/>
          <w:bCs/>
        </w:rPr>
        <w:t>Fortalezas:</w:t>
      </w:r>
      <w:r>
        <w:t xml:space="preserve"> Buen promedio</w:t>
      </w:r>
      <w:r>
        <w:t xml:space="preserve"> de asistencias (3.9), alto </w:t>
      </w:r>
      <w:proofErr w:type="spellStart"/>
      <w:r>
        <w:t>ast_score</w:t>
      </w:r>
      <w:proofErr w:type="spellEnd"/>
      <w:r>
        <w:t xml:space="preserve"> y </w:t>
      </w:r>
      <w:proofErr w:type="spellStart"/>
      <w:r>
        <w:t>ast_pct_score</w:t>
      </w:r>
      <w:proofErr w:type="spellEnd"/>
    </w:p>
    <w:p w14:paraId="0FCF0DD4" w14:textId="77777777" w:rsidR="00F56E12" w:rsidRDefault="00037BB9">
      <w:pPr>
        <w:numPr>
          <w:ilvl w:val="0"/>
          <w:numId w:val="32"/>
        </w:numPr>
        <w:spacing w:after="0" w:line="240" w:lineRule="auto"/>
        <w:jc w:val="left"/>
      </w:pPr>
      <w:r>
        <w:rPr>
          <w:b/>
          <w:bCs/>
        </w:rPr>
        <w:t>Debilidades:</w:t>
      </w:r>
      <w:r>
        <w:t xml:space="preserve"> Puntos moderados (10.9), rebotes bajos (2.7), Net Rating negativo (-0.73)</w:t>
      </w:r>
    </w:p>
    <w:p w14:paraId="155244E7" w14:textId="77777777" w:rsidR="00F56E12" w:rsidRDefault="00037BB9">
      <w:pPr>
        <w:numPr>
          <w:ilvl w:val="0"/>
          <w:numId w:val="32"/>
        </w:numPr>
        <w:spacing w:after="0" w:line="240" w:lineRule="auto"/>
        <w:jc w:val="left"/>
      </w:pPr>
      <w:r>
        <w:rPr>
          <w:b/>
          <w:bCs/>
        </w:rPr>
        <w:t>Métrica dominante:</w:t>
      </w:r>
      <w:r>
        <w:t xml:space="preserve"> Asistencias (</w:t>
      </w:r>
      <w:proofErr w:type="spellStart"/>
      <w:r>
        <w:t>ast_pct_score</w:t>
      </w:r>
      <w:proofErr w:type="spellEnd"/>
      <w:r>
        <w:t>)</w:t>
      </w:r>
    </w:p>
    <w:p w14:paraId="1029FEF4" w14:textId="77777777" w:rsidR="00F56E12" w:rsidRDefault="00037BB9">
      <w:pPr>
        <w:numPr>
          <w:ilvl w:val="0"/>
          <w:numId w:val="32"/>
        </w:numPr>
        <w:spacing w:after="280" w:line="240" w:lineRule="auto"/>
        <w:jc w:val="left"/>
      </w:pPr>
      <w:r>
        <w:rPr>
          <w:b/>
          <w:bCs/>
        </w:rPr>
        <w:t>Interpretación:</w:t>
      </w:r>
      <w:r>
        <w:t xml:space="preserve"> Jugadores con perfil de armadores/pasadores, aportan</w:t>
      </w:r>
      <w:r>
        <w:t xml:space="preserve"> en creación de </w:t>
      </w:r>
      <w:proofErr w:type="gramStart"/>
      <w:r>
        <w:t>juego</w:t>
      </w:r>
      <w:proofErr w:type="gramEnd"/>
      <w:r>
        <w:t xml:space="preserve"> pero no destacan en anotación ni rebotes</w:t>
      </w:r>
    </w:p>
    <w:p w14:paraId="3626907C" w14:textId="77777777" w:rsidR="00F56E12" w:rsidRDefault="00F56E12">
      <w:pPr>
        <w:spacing w:after="280" w:line="240" w:lineRule="auto"/>
        <w:jc w:val="left"/>
      </w:pPr>
    </w:p>
    <w:p w14:paraId="0081C795" w14:textId="77777777" w:rsidR="00F56E12" w:rsidRDefault="00F56E12">
      <w:pPr>
        <w:spacing w:after="280" w:line="240" w:lineRule="auto"/>
        <w:jc w:val="left"/>
      </w:pPr>
    </w:p>
    <w:p w14:paraId="0DD24D23" w14:textId="77777777" w:rsidR="00F56E12" w:rsidRDefault="00F56E12">
      <w:pPr>
        <w:spacing w:before="280" w:after="280" w:line="240" w:lineRule="auto"/>
        <w:rPr>
          <w:b/>
          <w:bCs/>
        </w:rPr>
      </w:pPr>
    </w:p>
    <w:tbl>
      <w:tblPr>
        <w:tblStyle w:val="a5"/>
        <w:tblW w:w="8838" w:type="dxa"/>
        <w:tblInd w:w="0" w:type="dxa"/>
        <w:tblBorders>
          <w:top w:val="single" w:sz="12" w:space="0" w:color="DAE9F7"/>
          <w:left w:val="single" w:sz="12" w:space="0" w:color="DAE9F7"/>
          <w:bottom w:val="single" w:sz="12" w:space="0" w:color="DAE9F7"/>
          <w:right w:val="single" w:sz="12" w:space="0" w:color="DAE9F7"/>
          <w:insideH w:val="single" w:sz="12" w:space="0" w:color="DAE9F7"/>
          <w:insideV w:val="single" w:sz="12" w:space="0" w:color="DAE9F7"/>
        </w:tblBorders>
        <w:tblLayout w:type="fixed"/>
        <w:tblLook w:val="0400" w:firstRow="0" w:lastRow="0" w:firstColumn="0" w:lastColumn="0" w:noHBand="0" w:noVBand="1"/>
      </w:tblPr>
      <w:tblGrid>
        <w:gridCol w:w="697"/>
        <w:gridCol w:w="1871"/>
        <w:gridCol w:w="1687"/>
        <w:gridCol w:w="2098"/>
        <w:gridCol w:w="2485"/>
      </w:tblGrid>
      <w:tr w:rsidR="00F56E12" w14:paraId="75E23925" w14:textId="77777777">
        <w:trPr>
          <w:tblHeader/>
        </w:trPr>
        <w:tc>
          <w:tcPr>
            <w:tcW w:w="697" w:type="dxa"/>
            <w:tcMar>
              <w:top w:w="56" w:type="dxa"/>
              <w:left w:w="56" w:type="dxa"/>
              <w:bottom w:w="56" w:type="dxa"/>
              <w:right w:w="56" w:type="dxa"/>
            </w:tcMar>
            <w:vAlign w:val="center"/>
          </w:tcPr>
          <w:p w14:paraId="57E5FF6C" w14:textId="77777777" w:rsidR="00F56E12" w:rsidRDefault="00037BB9">
            <w:pPr>
              <w:spacing w:after="0" w:line="240" w:lineRule="auto"/>
              <w:jc w:val="center"/>
              <w:rPr>
                <w:b/>
                <w:bCs/>
                <w:sz w:val="20"/>
                <w:szCs w:val="20"/>
              </w:rPr>
            </w:pPr>
            <w:proofErr w:type="spellStart"/>
            <w:r>
              <w:rPr>
                <w:b/>
                <w:bCs/>
                <w:sz w:val="20"/>
                <w:szCs w:val="20"/>
              </w:rPr>
              <w:t>Cluster</w:t>
            </w:r>
            <w:proofErr w:type="spellEnd"/>
          </w:p>
        </w:tc>
        <w:tc>
          <w:tcPr>
            <w:tcW w:w="1871" w:type="dxa"/>
            <w:tcMar>
              <w:top w:w="56" w:type="dxa"/>
              <w:left w:w="56" w:type="dxa"/>
              <w:bottom w:w="56" w:type="dxa"/>
              <w:right w:w="56" w:type="dxa"/>
            </w:tcMar>
            <w:vAlign w:val="center"/>
          </w:tcPr>
          <w:p w14:paraId="2D84B10F" w14:textId="77777777" w:rsidR="00F56E12" w:rsidRDefault="00037BB9">
            <w:pPr>
              <w:spacing w:after="0" w:line="240" w:lineRule="auto"/>
              <w:jc w:val="center"/>
              <w:rPr>
                <w:b/>
                <w:bCs/>
                <w:sz w:val="20"/>
                <w:szCs w:val="20"/>
              </w:rPr>
            </w:pPr>
            <w:r>
              <w:rPr>
                <w:b/>
                <w:bCs/>
                <w:sz w:val="20"/>
                <w:szCs w:val="20"/>
              </w:rPr>
              <w:t>Perfil / Traducción</w:t>
            </w:r>
          </w:p>
        </w:tc>
        <w:tc>
          <w:tcPr>
            <w:tcW w:w="1687" w:type="dxa"/>
            <w:tcMar>
              <w:top w:w="56" w:type="dxa"/>
              <w:left w:w="56" w:type="dxa"/>
              <w:bottom w:w="56" w:type="dxa"/>
              <w:right w:w="56" w:type="dxa"/>
            </w:tcMar>
            <w:vAlign w:val="center"/>
          </w:tcPr>
          <w:p w14:paraId="56894DEF" w14:textId="77777777" w:rsidR="00F56E12" w:rsidRDefault="00037BB9">
            <w:pPr>
              <w:spacing w:after="0" w:line="240" w:lineRule="auto"/>
              <w:jc w:val="center"/>
              <w:rPr>
                <w:b/>
                <w:bCs/>
                <w:sz w:val="20"/>
                <w:szCs w:val="20"/>
              </w:rPr>
            </w:pPr>
            <w:r>
              <w:rPr>
                <w:b/>
                <w:bCs/>
                <w:sz w:val="20"/>
                <w:szCs w:val="20"/>
              </w:rPr>
              <w:t>Fortalezas</w:t>
            </w:r>
          </w:p>
        </w:tc>
        <w:tc>
          <w:tcPr>
            <w:tcW w:w="2098" w:type="dxa"/>
            <w:tcMar>
              <w:top w:w="56" w:type="dxa"/>
              <w:left w:w="56" w:type="dxa"/>
              <w:bottom w:w="56" w:type="dxa"/>
              <w:right w:w="56" w:type="dxa"/>
            </w:tcMar>
            <w:vAlign w:val="center"/>
          </w:tcPr>
          <w:p w14:paraId="6C7FC095" w14:textId="77777777" w:rsidR="00F56E12" w:rsidRDefault="00037BB9">
            <w:pPr>
              <w:spacing w:after="0" w:line="240" w:lineRule="auto"/>
              <w:jc w:val="center"/>
              <w:rPr>
                <w:b/>
                <w:bCs/>
                <w:sz w:val="20"/>
                <w:szCs w:val="20"/>
              </w:rPr>
            </w:pPr>
            <w:r>
              <w:rPr>
                <w:b/>
                <w:bCs/>
                <w:sz w:val="20"/>
                <w:szCs w:val="20"/>
              </w:rPr>
              <w:t>Debilidades</w:t>
            </w:r>
          </w:p>
        </w:tc>
        <w:tc>
          <w:tcPr>
            <w:tcW w:w="2485" w:type="dxa"/>
            <w:tcMar>
              <w:top w:w="56" w:type="dxa"/>
              <w:left w:w="56" w:type="dxa"/>
              <w:bottom w:w="56" w:type="dxa"/>
              <w:right w:w="56" w:type="dxa"/>
            </w:tcMar>
            <w:vAlign w:val="center"/>
          </w:tcPr>
          <w:p w14:paraId="7C0C1082" w14:textId="77777777" w:rsidR="00F56E12" w:rsidRDefault="00037BB9">
            <w:pPr>
              <w:spacing w:after="0" w:line="240" w:lineRule="auto"/>
              <w:jc w:val="center"/>
              <w:rPr>
                <w:b/>
                <w:bCs/>
                <w:sz w:val="20"/>
                <w:szCs w:val="20"/>
              </w:rPr>
            </w:pPr>
            <w:r>
              <w:rPr>
                <w:b/>
                <w:bCs/>
                <w:sz w:val="20"/>
                <w:szCs w:val="20"/>
              </w:rPr>
              <w:t>Interpretación Estratégica</w:t>
            </w:r>
          </w:p>
        </w:tc>
      </w:tr>
      <w:tr w:rsidR="00F56E12" w14:paraId="220CB716" w14:textId="77777777">
        <w:tc>
          <w:tcPr>
            <w:tcW w:w="697" w:type="dxa"/>
            <w:tcMar>
              <w:top w:w="56" w:type="dxa"/>
              <w:left w:w="56" w:type="dxa"/>
              <w:bottom w:w="56" w:type="dxa"/>
              <w:right w:w="56" w:type="dxa"/>
            </w:tcMar>
            <w:vAlign w:val="center"/>
          </w:tcPr>
          <w:p w14:paraId="02B72C44" w14:textId="77777777" w:rsidR="00F56E12" w:rsidRDefault="00037BB9">
            <w:pPr>
              <w:spacing w:after="0" w:line="240" w:lineRule="auto"/>
              <w:jc w:val="left"/>
              <w:rPr>
                <w:sz w:val="20"/>
                <w:szCs w:val="20"/>
              </w:rPr>
            </w:pPr>
            <w:r>
              <w:rPr>
                <w:sz w:val="20"/>
                <w:szCs w:val="20"/>
              </w:rPr>
              <w:t>0</w:t>
            </w:r>
          </w:p>
        </w:tc>
        <w:tc>
          <w:tcPr>
            <w:tcW w:w="1871" w:type="dxa"/>
            <w:tcMar>
              <w:top w:w="56" w:type="dxa"/>
              <w:left w:w="56" w:type="dxa"/>
              <w:bottom w:w="56" w:type="dxa"/>
              <w:right w:w="56" w:type="dxa"/>
            </w:tcMar>
            <w:vAlign w:val="center"/>
          </w:tcPr>
          <w:p w14:paraId="4829EEDD" w14:textId="77777777" w:rsidR="00F56E12" w:rsidRDefault="00037BB9">
            <w:pPr>
              <w:spacing w:after="0" w:line="240" w:lineRule="auto"/>
              <w:jc w:val="left"/>
              <w:rPr>
                <w:sz w:val="20"/>
                <w:szCs w:val="20"/>
              </w:rPr>
            </w:pPr>
            <w:r>
              <w:rPr>
                <w:sz w:val="20"/>
                <w:szCs w:val="20"/>
              </w:rPr>
              <w:t>Jugadores promedio, roles secundarios</w:t>
            </w:r>
          </w:p>
        </w:tc>
        <w:tc>
          <w:tcPr>
            <w:tcW w:w="1687" w:type="dxa"/>
            <w:tcMar>
              <w:top w:w="56" w:type="dxa"/>
              <w:left w:w="56" w:type="dxa"/>
              <w:bottom w:w="56" w:type="dxa"/>
              <w:right w:w="56" w:type="dxa"/>
            </w:tcMar>
            <w:vAlign w:val="center"/>
          </w:tcPr>
          <w:p w14:paraId="0BBD7D0A" w14:textId="77777777" w:rsidR="00F56E12" w:rsidRDefault="00037BB9">
            <w:pPr>
              <w:spacing w:after="0" w:line="240" w:lineRule="auto"/>
              <w:jc w:val="left"/>
              <w:rPr>
                <w:sz w:val="20"/>
                <w:szCs w:val="20"/>
              </w:rPr>
            </w:pPr>
            <w:r>
              <w:rPr>
                <w:sz w:val="20"/>
                <w:szCs w:val="20"/>
              </w:rPr>
              <w:t>Ninguna métrica destacada</w:t>
            </w:r>
          </w:p>
        </w:tc>
        <w:tc>
          <w:tcPr>
            <w:tcW w:w="2098" w:type="dxa"/>
            <w:tcMar>
              <w:top w:w="56" w:type="dxa"/>
              <w:left w:w="56" w:type="dxa"/>
              <w:bottom w:w="56" w:type="dxa"/>
              <w:right w:w="56" w:type="dxa"/>
            </w:tcMar>
            <w:vAlign w:val="center"/>
          </w:tcPr>
          <w:p w14:paraId="7F72B08F" w14:textId="77777777" w:rsidR="00F56E12" w:rsidRDefault="00037BB9">
            <w:pPr>
              <w:spacing w:after="0" w:line="240" w:lineRule="auto"/>
              <w:jc w:val="left"/>
              <w:rPr>
                <w:sz w:val="20"/>
                <w:szCs w:val="20"/>
              </w:rPr>
            </w:pPr>
            <w:r>
              <w:rPr>
                <w:sz w:val="20"/>
                <w:szCs w:val="20"/>
              </w:rPr>
              <w:t>Net Rating muy negativo, bajo impacto</w:t>
            </w:r>
          </w:p>
        </w:tc>
        <w:tc>
          <w:tcPr>
            <w:tcW w:w="2485" w:type="dxa"/>
            <w:tcMar>
              <w:top w:w="56" w:type="dxa"/>
              <w:left w:w="56" w:type="dxa"/>
              <w:bottom w:w="56" w:type="dxa"/>
              <w:right w:w="56" w:type="dxa"/>
            </w:tcMar>
            <w:vAlign w:val="center"/>
          </w:tcPr>
          <w:p w14:paraId="6DEC6C89" w14:textId="77777777" w:rsidR="00F56E12" w:rsidRDefault="00037BB9">
            <w:pPr>
              <w:spacing w:after="0" w:line="240" w:lineRule="auto"/>
              <w:jc w:val="left"/>
              <w:rPr>
                <w:sz w:val="20"/>
                <w:szCs w:val="20"/>
              </w:rPr>
            </w:pPr>
            <w:r>
              <w:rPr>
                <w:sz w:val="20"/>
                <w:szCs w:val="20"/>
              </w:rPr>
              <w:t xml:space="preserve">Grupo </w:t>
            </w:r>
            <w:r>
              <w:rPr>
                <w:sz w:val="20"/>
                <w:szCs w:val="20"/>
              </w:rPr>
              <w:t>de bajo rendimiento, poco influyentes</w:t>
            </w:r>
          </w:p>
        </w:tc>
      </w:tr>
      <w:tr w:rsidR="00F56E12" w14:paraId="1F650DCB" w14:textId="77777777">
        <w:tc>
          <w:tcPr>
            <w:tcW w:w="697" w:type="dxa"/>
            <w:tcMar>
              <w:top w:w="56" w:type="dxa"/>
              <w:left w:w="56" w:type="dxa"/>
              <w:bottom w:w="56" w:type="dxa"/>
              <w:right w:w="56" w:type="dxa"/>
            </w:tcMar>
            <w:vAlign w:val="center"/>
          </w:tcPr>
          <w:p w14:paraId="5CD88F72" w14:textId="77777777" w:rsidR="00F56E12" w:rsidRDefault="00037BB9">
            <w:pPr>
              <w:spacing w:after="0" w:line="240" w:lineRule="auto"/>
              <w:jc w:val="left"/>
              <w:rPr>
                <w:sz w:val="20"/>
                <w:szCs w:val="20"/>
              </w:rPr>
            </w:pPr>
            <w:r>
              <w:rPr>
                <w:sz w:val="20"/>
                <w:szCs w:val="20"/>
              </w:rPr>
              <w:t>1</w:t>
            </w:r>
          </w:p>
        </w:tc>
        <w:tc>
          <w:tcPr>
            <w:tcW w:w="1871" w:type="dxa"/>
            <w:tcMar>
              <w:top w:w="56" w:type="dxa"/>
              <w:left w:w="56" w:type="dxa"/>
              <w:bottom w:w="56" w:type="dxa"/>
              <w:right w:w="56" w:type="dxa"/>
            </w:tcMar>
            <w:vAlign w:val="center"/>
          </w:tcPr>
          <w:p w14:paraId="7B03FB0D" w14:textId="77777777" w:rsidR="00F56E12" w:rsidRDefault="00037BB9">
            <w:pPr>
              <w:spacing w:after="0" w:line="240" w:lineRule="auto"/>
              <w:jc w:val="left"/>
              <w:rPr>
                <w:sz w:val="20"/>
                <w:szCs w:val="20"/>
              </w:rPr>
            </w:pPr>
            <w:r>
              <w:rPr>
                <w:sz w:val="20"/>
                <w:szCs w:val="20"/>
              </w:rPr>
              <w:t>Anotadores de volumen</w:t>
            </w:r>
          </w:p>
        </w:tc>
        <w:tc>
          <w:tcPr>
            <w:tcW w:w="1687" w:type="dxa"/>
            <w:tcMar>
              <w:top w:w="56" w:type="dxa"/>
              <w:left w:w="56" w:type="dxa"/>
              <w:bottom w:w="56" w:type="dxa"/>
              <w:right w:w="56" w:type="dxa"/>
            </w:tcMar>
            <w:vAlign w:val="center"/>
          </w:tcPr>
          <w:p w14:paraId="62C31E7A" w14:textId="77777777" w:rsidR="00F56E12" w:rsidRDefault="00037BB9">
            <w:pPr>
              <w:spacing w:after="0" w:line="240" w:lineRule="auto"/>
              <w:jc w:val="left"/>
              <w:rPr>
                <w:sz w:val="20"/>
                <w:szCs w:val="20"/>
              </w:rPr>
            </w:pPr>
            <w:r>
              <w:rPr>
                <w:sz w:val="20"/>
                <w:szCs w:val="20"/>
              </w:rPr>
              <w:t>Puntos y rebotes altos, uso ofensivo</w:t>
            </w:r>
          </w:p>
        </w:tc>
        <w:tc>
          <w:tcPr>
            <w:tcW w:w="2098" w:type="dxa"/>
            <w:tcMar>
              <w:top w:w="56" w:type="dxa"/>
              <w:left w:w="56" w:type="dxa"/>
              <w:bottom w:w="56" w:type="dxa"/>
              <w:right w:w="56" w:type="dxa"/>
            </w:tcMar>
            <w:vAlign w:val="center"/>
          </w:tcPr>
          <w:p w14:paraId="727518CA" w14:textId="77777777" w:rsidR="00F56E12" w:rsidRDefault="00037BB9">
            <w:pPr>
              <w:spacing w:after="0" w:line="240" w:lineRule="auto"/>
              <w:jc w:val="left"/>
              <w:rPr>
                <w:sz w:val="20"/>
                <w:szCs w:val="20"/>
              </w:rPr>
            </w:pPr>
            <w:r>
              <w:rPr>
                <w:sz w:val="20"/>
                <w:szCs w:val="20"/>
              </w:rPr>
              <w:t>Net Rating negativo, eficiencia cuestionable</w:t>
            </w:r>
          </w:p>
        </w:tc>
        <w:tc>
          <w:tcPr>
            <w:tcW w:w="2485" w:type="dxa"/>
            <w:tcMar>
              <w:top w:w="56" w:type="dxa"/>
              <w:left w:w="56" w:type="dxa"/>
              <w:bottom w:w="56" w:type="dxa"/>
              <w:right w:w="56" w:type="dxa"/>
            </w:tcMar>
            <w:vAlign w:val="center"/>
          </w:tcPr>
          <w:p w14:paraId="114501DC" w14:textId="77777777" w:rsidR="00F56E12" w:rsidRDefault="00037BB9">
            <w:pPr>
              <w:spacing w:after="0" w:line="240" w:lineRule="auto"/>
              <w:jc w:val="left"/>
              <w:rPr>
                <w:sz w:val="20"/>
                <w:szCs w:val="20"/>
              </w:rPr>
            </w:pPr>
            <w:r>
              <w:rPr>
                <w:sz w:val="20"/>
                <w:szCs w:val="20"/>
              </w:rPr>
              <w:t>Jugadores ofensivos pero poco eficientes</w:t>
            </w:r>
          </w:p>
        </w:tc>
      </w:tr>
      <w:tr w:rsidR="00F56E12" w14:paraId="54C8D8C3" w14:textId="77777777">
        <w:tc>
          <w:tcPr>
            <w:tcW w:w="697" w:type="dxa"/>
            <w:tcMar>
              <w:top w:w="56" w:type="dxa"/>
              <w:left w:w="56" w:type="dxa"/>
              <w:bottom w:w="56" w:type="dxa"/>
              <w:right w:w="56" w:type="dxa"/>
            </w:tcMar>
            <w:vAlign w:val="center"/>
          </w:tcPr>
          <w:p w14:paraId="02CEF96B" w14:textId="77777777" w:rsidR="00F56E12" w:rsidRDefault="00037BB9">
            <w:pPr>
              <w:spacing w:after="0" w:line="240" w:lineRule="auto"/>
              <w:jc w:val="left"/>
              <w:rPr>
                <w:sz w:val="20"/>
                <w:szCs w:val="20"/>
              </w:rPr>
            </w:pPr>
            <w:r>
              <w:rPr>
                <w:sz w:val="20"/>
                <w:szCs w:val="20"/>
              </w:rPr>
              <w:t>2</w:t>
            </w:r>
          </w:p>
        </w:tc>
        <w:tc>
          <w:tcPr>
            <w:tcW w:w="1871" w:type="dxa"/>
            <w:tcMar>
              <w:top w:w="56" w:type="dxa"/>
              <w:left w:w="56" w:type="dxa"/>
              <w:bottom w:w="56" w:type="dxa"/>
              <w:right w:w="56" w:type="dxa"/>
            </w:tcMar>
            <w:vAlign w:val="center"/>
          </w:tcPr>
          <w:p w14:paraId="59433B16" w14:textId="77777777" w:rsidR="00F56E12" w:rsidRDefault="00037BB9">
            <w:pPr>
              <w:spacing w:after="0" w:line="240" w:lineRule="auto"/>
              <w:jc w:val="left"/>
              <w:rPr>
                <w:sz w:val="20"/>
                <w:szCs w:val="20"/>
              </w:rPr>
            </w:pPr>
            <w:r>
              <w:rPr>
                <w:sz w:val="20"/>
                <w:szCs w:val="20"/>
              </w:rPr>
              <w:t>Interiores defensivos</w:t>
            </w:r>
          </w:p>
        </w:tc>
        <w:tc>
          <w:tcPr>
            <w:tcW w:w="1687" w:type="dxa"/>
            <w:tcMar>
              <w:top w:w="56" w:type="dxa"/>
              <w:left w:w="56" w:type="dxa"/>
              <w:bottom w:w="56" w:type="dxa"/>
              <w:right w:w="56" w:type="dxa"/>
            </w:tcMar>
            <w:vAlign w:val="center"/>
          </w:tcPr>
          <w:p w14:paraId="033EA433" w14:textId="77777777" w:rsidR="00F56E12" w:rsidRDefault="00037BB9">
            <w:pPr>
              <w:spacing w:after="0" w:line="240" w:lineRule="auto"/>
              <w:jc w:val="left"/>
              <w:rPr>
                <w:sz w:val="20"/>
                <w:szCs w:val="20"/>
              </w:rPr>
            </w:pPr>
            <w:r>
              <w:rPr>
                <w:sz w:val="20"/>
                <w:szCs w:val="20"/>
              </w:rPr>
              <w:t>Rebotes ofensivos y defensivos</w:t>
            </w:r>
          </w:p>
        </w:tc>
        <w:tc>
          <w:tcPr>
            <w:tcW w:w="2098" w:type="dxa"/>
            <w:tcMar>
              <w:top w:w="56" w:type="dxa"/>
              <w:left w:w="56" w:type="dxa"/>
              <w:bottom w:w="56" w:type="dxa"/>
              <w:right w:w="56" w:type="dxa"/>
            </w:tcMar>
            <w:vAlign w:val="center"/>
          </w:tcPr>
          <w:p w14:paraId="152DDD8B" w14:textId="77777777" w:rsidR="00F56E12" w:rsidRDefault="00037BB9">
            <w:pPr>
              <w:spacing w:after="0" w:line="240" w:lineRule="auto"/>
              <w:jc w:val="left"/>
              <w:rPr>
                <w:sz w:val="20"/>
                <w:szCs w:val="20"/>
              </w:rPr>
            </w:pPr>
            <w:r>
              <w:rPr>
                <w:sz w:val="20"/>
                <w:szCs w:val="20"/>
              </w:rPr>
              <w:t>Pocos puntos y</w:t>
            </w:r>
            <w:r>
              <w:rPr>
                <w:sz w:val="20"/>
                <w:szCs w:val="20"/>
              </w:rPr>
              <w:t xml:space="preserve"> asistencias, Net Rating negativo</w:t>
            </w:r>
          </w:p>
        </w:tc>
        <w:tc>
          <w:tcPr>
            <w:tcW w:w="2485" w:type="dxa"/>
            <w:tcMar>
              <w:top w:w="56" w:type="dxa"/>
              <w:left w:w="56" w:type="dxa"/>
              <w:bottom w:w="56" w:type="dxa"/>
              <w:right w:w="56" w:type="dxa"/>
            </w:tcMar>
            <w:vAlign w:val="center"/>
          </w:tcPr>
          <w:p w14:paraId="1B98ED00" w14:textId="77777777" w:rsidR="00F56E12" w:rsidRDefault="00037BB9">
            <w:pPr>
              <w:spacing w:after="0" w:line="240" w:lineRule="auto"/>
              <w:jc w:val="left"/>
              <w:rPr>
                <w:sz w:val="20"/>
                <w:szCs w:val="20"/>
              </w:rPr>
            </w:pPr>
            <w:r>
              <w:rPr>
                <w:sz w:val="20"/>
                <w:szCs w:val="20"/>
              </w:rPr>
              <w:t>Perfiles físicos, especializados en rebotes</w:t>
            </w:r>
          </w:p>
        </w:tc>
      </w:tr>
      <w:tr w:rsidR="00F56E12" w14:paraId="663F397D" w14:textId="77777777">
        <w:tc>
          <w:tcPr>
            <w:tcW w:w="697" w:type="dxa"/>
            <w:tcMar>
              <w:top w:w="56" w:type="dxa"/>
              <w:left w:w="56" w:type="dxa"/>
              <w:bottom w:w="56" w:type="dxa"/>
              <w:right w:w="56" w:type="dxa"/>
            </w:tcMar>
            <w:vAlign w:val="center"/>
          </w:tcPr>
          <w:p w14:paraId="3830A0C9" w14:textId="77777777" w:rsidR="00F56E12" w:rsidRDefault="00037BB9">
            <w:pPr>
              <w:spacing w:after="0" w:line="240" w:lineRule="auto"/>
              <w:jc w:val="left"/>
              <w:rPr>
                <w:sz w:val="20"/>
                <w:szCs w:val="20"/>
              </w:rPr>
            </w:pPr>
            <w:r>
              <w:rPr>
                <w:sz w:val="20"/>
                <w:szCs w:val="20"/>
              </w:rPr>
              <w:t>3</w:t>
            </w:r>
          </w:p>
        </w:tc>
        <w:tc>
          <w:tcPr>
            <w:tcW w:w="1871" w:type="dxa"/>
            <w:tcMar>
              <w:top w:w="56" w:type="dxa"/>
              <w:left w:w="56" w:type="dxa"/>
              <w:bottom w:w="56" w:type="dxa"/>
              <w:right w:w="56" w:type="dxa"/>
            </w:tcMar>
            <w:vAlign w:val="center"/>
          </w:tcPr>
          <w:p w14:paraId="3C9500BB" w14:textId="77777777" w:rsidR="00F56E12" w:rsidRDefault="00037BB9">
            <w:pPr>
              <w:spacing w:after="0" w:line="240" w:lineRule="auto"/>
              <w:jc w:val="left"/>
              <w:rPr>
                <w:sz w:val="20"/>
                <w:szCs w:val="20"/>
              </w:rPr>
            </w:pPr>
            <w:r>
              <w:rPr>
                <w:sz w:val="20"/>
                <w:szCs w:val="20"/>
              </w:rPr>
              <w:t>Generadores de juego</w:t>
            </w:r>
          </w:p>
        </w:tc>
        <w:tc>
          <w:tcPr>
            <w:tcW w:w="1687" w:type="dxa"/>
            <w:tcMar>
              <w:top w:w="56" w:type="dxa"/>
              <w:left w:w="56" w:type="dxa"/>
              <w:bottom w:w="56" w:type="dxa"/>
              <w:right w:w="56" w:type="dxa"/>
            </w:tcMar>
            <w:vAlign w:val="center"/>
          </w:tcPr>
          <w:p w14:paraId="3B49EB3D" w14:textId="77777777" w:rsidR="00F56E12" w:rsidRDefault="00037BB9">
            <w:pPr>
              <w:spacing w:after="0" w:line="240" w:lineRule="auto"/>
              <w:jc w:val="left"/>
              <w:rPr>
                <w:sz w:val="20"/>
                <w:szCs w:val="20"/>
              </w:rPr>
            </w:pPr>
            <w:r>
              <w:rPr>
                <w:sz w:val="20"/>
                <w:szCs w:val="20"/>
              </w:rPr>
              <w:t>Asistencias y creación de juego</w:t>
            </w:r>
          </w:p>
        </w:tc>
        <w:tc>
          <w:tcPr>
            <w:tcW w:w="2098" w:type="dxa"/>
            <w:tcMar>
              <w:top w:w="56" w:type="dxa"/>
              <w:left w:w="56" w:type="dxa"/>
              <w:bottom w:w="56" w:type="dxa"/>
              <w:right w:w="56" w:type="dxa"/>
            </w:tcMar>
            <w:vAlign w:val="center"/>
          </w:tcPr>
          <w:p w14:paraId="1DD24CD1" w14:textId="77777777" w:rsidR="00F56E12" w:rsidRDefault="00037BB9">
            <w:pPr>
              <w:spacing w:after="0" w:line="240" w:lineRule="auto"/>
              <w:jc w:val="left"/>
              <w:rPr>
                <w:sz w:val="20"/>
                <w:szCs w:val="20"/>
              </w:rPr>
            </w:pPr>
            <w:r>
              <w:rPr>
                <w:sz w:val="20"/>
                <w:szCs w:val="20"/>
              </w:rPr>
              <w:t>Pocos rebotes y puntos, Net Rating negativo</w:t>
            </w:r>
          </w:p>
        </w:tc>
        <w:tc>
          <w:tcPr>
            <w:tcW w:w="2485" w:type="dxa"/>
            <w:tcMar>
              <w:top w:w="56" w:type="dxa"/>
              <w:left w:w="56" w:type="dxa"/>
              <w:bottom w:w="56" w:type="dxa"/>
              <w:right w:w="56" w:type="dxa"/>
            </w:tcMar>
            <w:vAlign w:val="center"/>
          </w:tcPr>
          <w:p w14:paraId="27D9B69C" w14:textId="77777777" w:rsidR="00F56E12" w:rsidRDefault="00037BB9">
            <w:pPr>
              <w:keepNext/>
              <w:spacing w:after="0" w:line="240" w:lineRule="auto"/>
              <w:jc w:val="left"/>
              <w:rPr>
                <w:sz w:val="20"/>
                <w:szCs w:val="20"/>
              </w:rPr>
            </w:pPr>
            <w:r>
              <w:rPr>
                <w:sz w:val="20"/>
                <w:szCs w:val="20"/>
              </w:rPr>
              <w:t>Armadores/pasadores con rol táctico</w:t>
            </w:r>
          </w:p>
        </w:tc>
      </w:tr>
    </w:tbl>
    <w:p w14:paraId="228D60CE" w14:textId="77777777" w:rsidR="00F56E12" w:rsidRDefault="00037BB9">
      <w:pPr>
        <w:pBdr>
          <w:top w:val="nil"/>
          <w:left w:val="nil"/>
          <w:bottom w:val="nil"/>
          <w:right w:val="nil"/>
          <w:between w:val="nil"/>
        </w:pBdr>
        <w:spacing w:after="200" w:line="240" w:lineRule="auto"/>
        <w:jc w:val="center"/>
        <w:rPr>
          <w:i/>
          <w:iCs/>
          <w:color w:val="0E2841"/>
          <w:sz w:val="18"/>
          <w:szCs w:val="18"/>
        </w:rPr>
      </w:pPr>
      <w:r>
        <w:rPr>
          <w:i/>
          <w:iCs/>
          <w:color w:val="0E2841"/>
          <w:sz w:val="18"/>
          <w:szCs w:val="18"/>
        </w:rPr>
        <w:t>Tabla 7. Tabla Resumen de Clústeres</w:t>
      </w:r>
    </w:p>
    <w:p w14:paraId="24C783FF" w14:textId="77777777" w:rsidR="00F56E12" w:rsidRDefault="00037BB9">
      <w:pPr>
        <w:spacing w:before="280" w:after="280" w:line="240" w:lineRule="auto"/>
        <w:rPr>
          <w:b/>
          <w:bCs/>
        </w:rPr>
      </w:pPr>
      <w:bookmarkStart w:id="32" w:name="_heading=h.henap9y6ms6g" w:colFirst="0" w:colLast="0"/>
      <w:bookmarkEnd w:id="32"/>
      <w:r>
        <w:rPr>
          <w:b/>
          <w:bCs/>
        </w:rPr>
        <w:t xml:space="preserve">Conclusiones a partir del </w:t>
      </w:r>
      <w:proofErr w:type="spellStart"/>
      <w:r>
        <w:rPr>
          <w:b/>
          <w:bCs/>
        </w:rPr>
        <w:t>Clustering</w:t>
      </w:r>
      <w:proofErr w:type="spellEnd"/>
      <w:r>
        <w:rPr>
          <w:b/>
          <w:bCs/>
        </w:rPr>
        <w:t xml:space="preserve">: </w:t>
      </w:r>
    </w:p>
    <w:p w14:paraId="151F9A37" w14:textId="77777777" w:rsidR="00F56E12" w:rsidRDefault="00037BB9">
      <w:pPr>
        <w:numPr>
          <w:ilvl w:val="0"/>
          <w:numId w:val="36"/>
        </w:numPr>
        <w:spacing w:before="280" w:after="0" w:line="240" w:lineRule="auto"/>
      </w:pPr>
      <w:r>
        <w:t xml:space="preserve">Todos los clústeres presentan Net Rating negativo, sugiriendo que el </w:t>
      </w:r>
      <w:proofErr w:type="spellStart"/>
      <w:r>
        <w:t>dataset</w:t>
      </w:r>
      <w:proofErr w:type="spellEnd"/>
      <w:r>
        <w:t xml:space="preserve"> refleja más jugadores de rol o promedio que estrellas consolidadas</w:t>
      </w:r>
    </w:p>
    <w:p w14:paraId="786BFBE1" w14:textId="77777777" w:rsidR="00F56E12" w:rsidRDefault="00037BB9">
      <w:pPr>
        <w:numPr>
          <w:ilvl w:val="0"/>
          <w:numId w:val="36"/>
        </w:numPr>
        <w:spacing w:after="0" w:line="240" w:lineRule="auto"/>
      </w:pPr>
      <w:r>
        <w:t xml:space="preserve">El </w:t>
      </w:r>
      <w:proofErr w:type="spellStart"/>
      <w:r>
        <w:t>Cluster</w:t>
      </w:r>
      <w:proofErr w:type="spellEnd"/>
      <w:r>
        <w:t xml:space="preserve"> 1 concentra anotadores, pero su eficiencia es baja</w:t>
      </w:r>
    </w:p>
    <w:p w14:paraId="61AAE704" w14:textId="77777777" w:rsidR="00F56E12" w:rsidRDefault="00037BB9">
      <w:pPr>
        <w:numPr>
          <w:ilvl w:val="0"/>
          <w:numId w:val="36"/>
        </w:numPr>
        <w:spacing w:after="0" w:line="240" w:lineRule="auto"/>
      </w:pPr>
      <w:r>
        <w:t xml:space="preserve">El </w:t>
      </w:r>
      <w:proofErr w:type="spellStart"/>
      <w:r>
        <w:t>Cluster</w:t>
      </w:r>
      <w:proofErr w:type="spellEnd"/>
      <w:r>
        <w:t xml:space="preserve"> 2 muestra perfiles físicos y reboteadores, útiles en defensa, pero con poco impacto ofensivo</w:t>
      </w:r>
    </w:p>
    <w:p w14:paraId="746D5D17" w14:textId="77777777" w:rsidR="00F56E12" w:rsidRDefault="00037BB9">
      <w:pPr>
        <w:numPr>
          <w:ilvl w:val="0"/>
          <w:numId w:val="36"/>
        </w:numPr>
        <w:spacing w:after="0" w:line="240" w:lineRule="auto"/>
      </w:pPr>
      <w:r>
        <w:t xml:space="preserve">El </w:t>
      </w:r>
      <w:proofErr w:type="spellStart"/>
      <w:r>
        <w:t>Cluster</w:t>
      </w:r>
      <w:proofErr w:type="spellEnd"/>
      <w:r>
        <w:t xml:space="preserve"> 3 agrupa pasadores, esenciales para la creación de juego, aunque limitados en otras métricas</w:t>
      </w:r>
    </w:p>
    <w:p w14:paraId="229936FD" w14:textId="77777777" w:rsidR="00F56E12" w:rsidRDefault="00037BB9">
      <w:pPr>
        <w:numPr>
          <w:ilvl w:val="0"/>
          <w:numId w:val="36"/>
        </w:numPr>
        <w:spacing w:after="280" w:line="240" w:lineRule="auto"/>
      </w:pPr>
      <w:r>
        <w:t xml:space="preserve">El </w:t>
      </w:r>
      <w:proofErr w:type="spellStart"/>
      <w:r>
        <w:t>Cluster</w:t>
      </w:r>
      <w:proofErr w:type="spellEnd"/>
      <w:r>
        <w:t xml:space="preserve"> 0 representa jugadores con bajo rendimiento gen</w:t>
      </w:r>
      <w:r>
        <w:t>eral, probablemente suplentes o con minutos reducidos</w:t>
      </w:r>
    </w:p>
    <w:p w14:paraId="6ADF56A8" w14:textId="77777777" w:rsidR="00F56E12" w:rsidRDefault="00037BB9">
      <w:pPr>
        <w:spacing w:before="280" w:after="280" w:line="240" w:lineRule="auto"/>
        <w:rPr>
          <w:b/>
          <w:bCs/>
        </w:rPr>
      </w:pPr>
      <w:bookmarkStart w:id="33" w:name="_heading=h.6cgcph6uwydx" w:colFirst="0" w:colLast="0"/>
      <w:bookmarkEnd w:id="33"/>
      <w:r>
        <w:rPr>
          <w:b/>
          <w:bCs/>
        </w:rPr>
        <w:t xml:space="preserve">Aplicación estratégica del </w:t>
      </w:r>
      <w:proofErr w:type="spellStart"/>
      <w:r>
        <w:rPr>
          <w:b/>
          <w:bCs/>
        </w:rPr>
        <w:t>clustering</w:t>
      </w:r>
      <w:proofErr w:type="spellEnd"/>
    </w:p>
    <w:p w14:paraId="150C6791" w14:textId="77777777" w:rsidR="00F56E12" w:rsidRDefault="00037BB9">
      <w:pPr>
        <w:spacing w:before="280" w:after="280" w:line="240" w:lineRule="auto"/>
      </w:pPr>
      <w:r>
        <w:t>Esta segmentación permite:</w:t>
      </w:r>
    </w:p>
    <w:tbl>
      <w:tblPr>
        <w:tblStyle w:val="a6"/>
        <w:tblW w:w="8786" w:type="dxa"/>
        <w:tblInd w:w="0" w:type="dxa"/>
        <w:tblBorders>
          <w:top w:val="single" w:sz="12" w:space="0" w:color="DAE9F7"/>
          <w:left w:val="single" w:sz="12" w:space="0" w:color="DAE9F7"/>
          <w:bottom w:val="single" w:sz="12" w:space="0" w:color="DAE9F7"/>
          <w:right w:val="single" w:sz="12" w:space="0" w:color="DAE9F7"/>
          <w:insideH w:val="single" w:sz="12" w:space="0" w:color="DAE9F7"/>
          <w:insideV w:val="single" w:sz="12" w:space="0" w:color="DAE9F7"/>
        </w:tblBorders>
        <w:tblLayout w:type="fixed"/>
        <w:tblLook w:val="0400" w:firstRow="0" w:lastRow="0" w:firstColumn="0" w:lastColumn="0" w:noHBand="0" w:noVBand="1"/>
      </w:tblPr>
      <w:tblGrid>
        <w:gridCol w:w="1900"/>
        <w:gridCol w:w="6886"/>
      </w:tblGrid>
      <w:tr w:rsidR="00F56E12" w14:paraId="6097AD9E" w14:textId="77777777">
        <w:trPr>
          <w:tblHeader/>
        </w:trPr>
        <w:tc>
          <w:tcPr>
            <w:tcW w:w="1900" w:type="dxa"/>
            <w:vAlign w:val="center"/>
          </w:tcPr>
          <w:p w14:paraId="17EDD4F5" w14:textId="77777777" w:rsidR="00F56E12" w:rsidRDefault="00037BB9">
            <w:pPr>
              <w:spacing w:after="0" w:line="240" w:lineRule="auto"/>
              <w:jc w:val="center"/>
              <w:rPr>
                <w:b/>
                <w:bCs/>
                <w:sz w:val="20"/>
                <w:szCs w:val="20"/>
              </w:rPr>
            </w:pPr>
            <w:r>
              <w:rPr>
                <w:b/>
                <w:bCs/>
                <w:sz w:val="20"/>
                <w:szCs w:val="20"/>
              </w:rPr>
              <w:t>Uso estratégico</w:t>
            </w:r>
          </w:p>
        </w:tc>
        <w:tc>
          <w:tcPr>
            <w:tcW w:w="6886" w:type="dxa"/>
            <w:vAlign w:val="center"/>
          </w:tcPr>
          <w:p w14:paraId="1A0F8616" w14:textId="77777777" w:rsidR="00F56E12" w:rsidRDefault="00037BB9">
            <w:pPr>
              <w:spacing w:after="0" w:line="240" w:lineRule="auto"/>
              <w:jc w:val="center"/>
              <w:rPr>
                <w:b/>
                <w:bCs/>
                <w:sz w:val="20"/>
                <w:szCs w:val="20"/>
              </w:rPr>
            </w:pPr>
            <w:r>
              <w:rPr>
                <w:b/>
                <w:bCs/>
                <w:sz w:val="20"/>
                <w:szCs w:val="20"/>
              </w:rPr>
              <w:t>Ejemplo</w:t>
            </w:r>
          </w:p>
        </w:tc>
      </w:tr>
      <w:tr w:rsidR="00F56E12" w14:paraId="5929FF59" w14:textId="77777777">
        <w:tc>
          <w:tcPr>
            <w:tcW w:w="1900" w:type="dxa"/>
            <w:vAlign w:val="center"/>
          </w:tcPr>
          <w:p w14:paraId="35EC6602" w14:textId="77777777" w:rsidR="00F56E12" w:rsidRDefault="00037BB9">
            <w:pPr>
              <w:spacing w:after="0" w:line="240" w:lineRule="auto"/>
              <w:jc w:val="center"/>
              <w:rPr>
                <w:sz w:val="20"/>
                <w:szCs w:val="20"/>
              </w:rPr>
            </w:pPr>
            <w:r>
              <w:rPr>
                <w:sz w:val="20"/>
                <w:szCs w:val="20"/>
              </w:rPr>
              <w:t>Identificar perfiles</w:t>
            </w:r>
          </w:p>
        </w:tc>
        <w:tc>
          <w:tcPr>
            <w:tcW w:w="6886" w:type="dxa"/>
            <w:vAlign w:val="center"/>
          </w:tcPr>
          <w:p w14:paraId="49122BE0" w14:textId="77777777" w:rsidR="00F56E12" w:rsidRDefault="00037BB9">
            <w:pPr>
              <w:spacing w:after="0" w:line="240" w:lineRule="auto"/>
              <w:jc w:val="center"/>
              <w:rPr>
                <w:sz w:val="20"/>
                <w:szCs w:val="20"/>
              </w:rPr>
            </w:pPr>
            <w:r>
              <w:rPr>
                <w:sz w:val="20"/>
                <w:szCs w:val="20"/>
              </w:rPr>
              <w:t>¿Qué tipo de jugador hay en cada grupo? ¿Son anotadores, pasadores, defensivos?</w:t>
            </w:r>
          </w:p>
        </w:tc>
      </w:tr>
      <w:tr w:rsidR="00F56E12" w14:paraId="0D15F947" w14:textId="77777777">
        <w:tc>
          <w:tcPr>
            <w:tcW w:w="1900" w:type="dxa"/>
            <w:vAlign w:val="center"/>
          </w:tcPr>
          <w:p w14:paraId="3B35E468" w14:textId="77777777" w:rsidR="00F56E12" w:rsidRDefault="00037BB9">
            <w:pPr>
              <w:spacing w:after="0" w:line="240" w:lineRule="auto"/>
              <w:jc w:val="center"/>
              <w:rPr>
                <w:sz w:val="20"/>
                <w:szCs w:val="20"/>
              </w:rPr>
            </w:pPr>
            <w:r>
              <w:rPr>
                <w:sz w:val="20"/>
                <w:szCs w:val="20"/>
              </w:rPr>
              <w:t xml:space="preserve">Comparar </w:t>
            </w:r>
            <w:r>
              <w:rPr>
                <w:sz w:val="20"/>
                <w:szCs w:val="20"/>
              </w:rPr>
              <w:t>rendimiento</w:t>
            </w:r>
          </w:p>
        </w:tc>
        <w:tc>
          <w:tcPr>
            <w:tcW w:w="6886" w:type="dxa"/>
            <w:vAlign w:val="center"/>
          </w:tcPr>
          <w:p w14:paraId="1D8832EA" w14:textId="77777777" w:rsidR="00F56E12" w:rsidRDefault="00037BB9">
            <w:pPr>
              <w:spacing w:after="0" w:line="240" w:lineRule="auto"/>
              <w:jc w:val="center"/>
              <w:rPr>
                <w:sz w:val="20"/>
                <w:szCs w:val="20"/>
              </w:rPr>
            </w:pPr>
            <w:r>
              <w:rPr>
                <w:sz w:val="20"/>
                <w:szCs w:val="20"/>
              </w:rPr>
              <w:t xml:space="preserve">¿Qué clúster tiene mejor </w:t>
            </w:r>
            <w:proofErr w:type="spellStart"/>
            <w:r>
              <w:rPr>
                <w:sz w:val="20"/>
                <w:szCs w:val="20"/>
              </w:rPr>
              <w:t>global_score</w:t>
            </w:r>
            <w:proofErr w:type="spellEnd"/>
            <w:r>
              <w:rPr>
                <w:sz w:val="20"/>
                <w:szCs w:val="20"/>
              </w:rPr>
              <w:t xml:space="preserve">? ¿Cuál tiene peor </w:t>
            </w:r>
            <w:proofErr w:type="spellStart"/>
            <w:r>
              <w:rPr>
                <w:sz w:val="20"/>
                <w:szCs w:val="20"/>
              </w:rPr>
              <w:t>net_rating</w:t>
            </w:r>
            <w:proofErr w:type="spellEnd"/>
            <w:r>
              <w:rPr>
                <w:sz w:val="20"/>
                <w:szCs w:val="20"/>
              </w:rPr>
              <w:t>?</w:t>
            </w:r>
          </w:p>
        </w:tc>
      </w:tr>
      <w:tr w:rsidR="00F56E12" w14:paraId="750CE138" w14:textId="77777777">
        <w:tc>
          <w:tcPr>
            <w:tcW w:w="1900" w:type="dxa"/>
            <w:vAlign w:val="center"/>
          </w:tcPr>
          <w:p w14:paraId="1F08CA19" w14:textId="77777777" w:rsidR="00F56E12" w:rsidRDefault="00037BB9">
            <w:pPr>
              <w:spacing w:after="0" w:line="240" w:lineRule="auto"/>
              <w:jc w:val="center"/>
              <w:rPr>
                <w:sz w:val="20"/>
                <w:szCs w:val="20"/>
              </w:rPr>
            </w:pPr>
            <w:r>
              <w:rPr>
                <w:sz w:val="20"/>
                <w:szCs w:val="20"/>
              </w:rPr>
              <w:t>Validar métricas</w:t>
            </w:r>
          </w:p>
        </w:tc>
        <w:tc>
          <w:tcPr>
            <w:tcW w:w="6886" w:type="dxa"/>
            <w:vAlign w:val="center"/>
          </w:tcPr>
          <w:p w14:paraId="2F3DE87D" w14:textId="77777777" w:rsidR="00F56E12" w:rsidRDefault="00037BB9">
            <w:pPr>
              <w:spacing w:after="0" w:line="240" w:lineRule="auto"/>
              <w:jc w:val="center"/>
              <w:rPr>
                <w:sz w:val="20"/>
                <w:szCs w:val="20"/>
              </w:rPr>
            </w:pPr>
            <w:r>
              <w:rPr>
                <w:sz w:val="20"/>
                <w:szCs w:val="20"/>
              </w:rPr>
              <w:t xml:space="preserve">¿Los clústeres reflejan lo que esperas según el diseño del </w:t>
            </w:r>
            <w:proofErr w:type="spellStart"/>
            <w:r>
              <w:rPr>
                <w:sz w:val="20"/>
                <w:szCs w:val="20"/>
              </w:rPr>
              <w:t>global_score</w:t>
            </w:r>
            <w:proofErr w:type="spellEnd"/>
            <w:r>
              <w:rPr>
                <w:sz w:val="20"/>
                <w:szCs w:val="20"/>
              </w:rPr>
              <w:t>?</w:t>
            </w:r>
          </w:p>
        </w:tc>
      </w:tr>
      <w:tr w:rsidR="00F56E12" w14:paraId="36D70878" w14:textId="77777777">
        <w:tc>
          <w:tcPr>
            <w:tcW w:w="1900" w:type="dxa"/>
            <w:vAlign w:val="center"/>
          </w:tcPr>
          <w:p w14:paraId="0A290B12" w14:textId="77777777" w:rsidR="00F56E12" w:rsidRDefault="00037BB9">
            <w:pPr>
              <w:spacing w:after="0" w:line="240" w:lineRule="auto"/>
              <w:jc w:val="center"/>
              <w:rPr>
                <w:sz w:val="20"/>
                <w:szCs w:val="20"/>
              </w:rPr>
            </w:pPr>
            <w:r>
              <w:rPr>
                <w:sz w:val="20"/>
                <w:szCs w:val="20"/>
              </w:rPr>
              <w:t>Apoyar decisiones</w:t>
            </w:r>
          </w:p>
        </w:tc>
        <w:tc>
          <w:tcPr>
            <w:tcW w:w="6886" w:type="dxa"/>
            <w:vAlign w:val="center"/>
          </w:tcPr>
          <w:p w14:paraId="639A7067" w14:textId="77777777" w:rsidR="00F56E12" w:rsidRDefault="00037BB9">
            <w:pPr>
              <w:keepNext/>
              <w:spacing w:after="0" w:line="240" w:lineRule="auto"/>
              <w:jc w:val="center"/>
              <w:rPr>
                <w:sz w:val="20"/>
                <w:szCs w:val="20"/>
              </w:rPr>
            </w:pPr>
            <w:r>
              <w:rPr>
                <w:sz w:val="20"/>
                <w:szCs w:val="20"/>
              </w:rPr>
              <w:t>¿Qué tipo de jugador necesitas según el estilo de juego o necesida</w:t>
            </w:r>
            <w:r>
              <w:rPr>
                <w:sz w:val="20"/>
                <w:szCs w:val="20"/>
              </w:rPr>
              <w:t>des del equipo?</w:t>
            </w:r>
          </w:p>
        </w:tc>
      </w:tr>
    </w:tbl>
    <w:p w14:paraId="726CB064" w14:textId="77777777" w:rsidR="00F56E12" w:rsidRDefault="00037BB9">
      <w:pPr>
        <w:pBdr>
          <w:top w:val="nil"/>
          <w:left w:val="nil"/>
          <w:bottom w:val="nil"/>
          <w:right w:val="nil"/>
          <w:between w:val="nil"/>
        </w:pBdr>
        <w:spacing w:after="200" w:line="240" w:lineRule="auto"/>
        <w:jc w:val="center"/>
        <w:rPr>
          <w:i/>
          <w:iCs/>
          <w:color w:val="0E2841"/>
          <w:sz w:val="18"/>
          <w:szCs w:val="18"/>
        </w:rPr>
      </w:pPr>
      <w:r>
        <w:rPr>
          <w:i/>
          <w:iCs/>
          <w:color w:val="0E2841"/>
          <w:sz w:val="18"/>
          <w:szCs w:val="18"/>
        </w:rPr>
        <w:t xml:space="preserve">Tabla 8. Aplicación estratégica del </w:t>
      </w:r>
      <w:proofErr w:type="spellStart"/>
      <w:r>
        <w:rPr>
          <w:i/>
          <w:iCs/>
          <w:color w:val="0E2841"/>
          <w:sz w:val="18"/>
          <w:szCs w:val="18"/>
        </w:rPr>
        <w:t>clustering</w:t>
      </w:r>
      <w:proofErr w:type="spellEnd"/>
    </w:p>
    <w:p w14:paraId="4EB7F380" w14:textId="77777777" w:rsidR="00F56E12" w:rsidRDefault="00037BB9">
      <w:pPr>
        <w:spacing w:before="280" w:after="0" w:line="240" w:lineRule="auto"/>
        <w:rPr>
          <w:b/>
          <w:bCs/>
        </w:rPr>
      </w:pPr>
      <w:bookmarkStart w:id="34" w:name="_heading=h.b9kd6fmdrr0m" w:colFirst="0" w:colLast="0"/>
      <w:bookmarkEnd w:id="34"/>
      <w:r>
        <w:rPr>
          <w:b/>
          <w:bCs/>
        </w:rPr>
        <w:t>Métrica dominante por clúster</w:t>
      </w:r>
    </w:p>
    <w:tbl>
      <w:tblPr>
        <w:tblStyle w:val="a7"/>
        <w:tblW w:w="6137" w:type="dxa"/>
        <w:jc w:val="center"/>
        <w:tblInd w:w="0" w:type="dxa"/>
        <w:tblBorders>
          <w:top w:val="single" w:sz="12" w:space="0" w:color="DAE9F7"/>
          <w:left w:val="single" w:sz="12" w:space="0" w:color="DAE9F7"/>
          <w:bottom w:val="single" w:sz="12" w:space="0" w:color="DAE9F7"/>
          <w:right w:val="single" w:sz="12" w:space="0" w:color="DAE9F7"/>
          <w:insideH w:val="single" w:sz="12" w:space="0" w:color="DAE9F7"/>
          <w:insideV w:val="single" w:sz="12" w:space="0" w:color="DAE9F7"/>
        </w:tblBorders>
        <w:tblLayout w:type="fixed"/>
        <w:tblLook w:val="0400" w:firstRow="0" w:lastRow="0" w:firstColumn="0" w:lastColumn="0" w:noHBand="0" w:noVBand="1"/>
      </w:tblPr>
      <w:tblGrid>
        <w:gridCol w:w="727"/>
        <w:gridCol w:w="1654"/>
        <w:gridCol w:w="3756"/>
      </w:tblGrid>
      <w:tr w:rsidR="00F56E12" w14:paraId="6215760C" w14:textId="77777777">
        <w:trPr>
          <w:tblHeader/>
          <w:jc w:val="center"/>
        </w:trPr>
        <w:tc>
          <w:tcPr>
            <w:tcW w:w="727" w:type="dxa"/>
            <w:vAlign w:val="center"/>
          </w:tcPr>
          <w:p w14:paraId="0205430E" w14:textId="77777777" w:rsidR="00F56E12" w:rsidRDefault="00037BB9">
            <w:pPr>
              <w:spacing w:after="0" w:line="240" w:lineRule="auto"/>
              <w:jc w:val="center"/>
              <w:rPr>
                <w:b/>
                <w:bCs/>
              </w:rPr>
            </w:pPr>
            <w:r>
              <w:rPr>
                <w:b/>
                <w:bCs/>
              </w:rPr>
              <w:t>Clúster</w:t>
            </w:r>
          </w:p>
        </w:tc>
        <w:tc>
          <w:tcPr>
            <w:tcW w:w="1654" w:type="dxa"/>
            <w:vAlign w:val="center"/>
          </w:tcPr>
          <w:p w14:paraId="1EEA237D" w14:textId="77777777" w:rsidR="00F56E12" w:rsidRDefault="00037BB9">
            <w:pPr>
              <w:spacing w:after="0" w:line="240" w:lineRule="auto"/>
              <w:jc w:val="center"/>
              <w:rPr>
                <w:b/>
                <w:bCs/>
              </w:rPr>
            </w:pPr>
            <w:r>
              <w:rPr>
                <w:b/>
                <w:bCs/>
              </w:rPr>
              <w:t>Métrica dominante</w:t>
            </w:r>
          </w:p>
        </w:tc>
        <w:tc>
          <w:tcPr>
            <w:tcW w:w="3756" w:type="dxa"/>
            <w:vAlign w:val="center"/>
          </w:tcPr>
          <w:p w14:paraId="17603D1E" w14:textId="77777777" w:rsidR="00F56E12" w:rsidRDefault="00037BB9">
            <w:pPr>
              <w:spacing w:after="0" w:line="240" w:lineRule="auto"/>
              <w:jc w:val="center"/>
              <w:rPr>
                <w:b/>
                <w:bCs/>
              </w:rPr>
            </w:pPr>
            <w:r>
              <w:rPr>
                <w:b/>
                <w:bCs/>
              </w:rPr>
              <w:t>Traducción amigable</w:t>
            </w:r>
          </w:p>
        </w:tc>
      </w:tr>
      <w:tr w:rsidR="00F56E12" w14:paraId="1F35E74F" w14:textId="77777777">
        <w:trPr>
          <w:jc w:val="center"/>
        </w:trPr>
        <w:tc>
          <w:tcPr>
            <w:tcW w:w="727" w:type="dxa"/>
            <w:vAlign w:val="center"/>
          </w:tcPr>
          <w:p w14:paraId="6C5E9581" w14:textId="77777777" w:rsidR="00F56E12" w:rsidRDefault="00037BB9">
            <w:pPr>
              <w:spacing w:after="0" w:line="240" w:lineRule="auto"/>
              <w:jc w:val="center"/>
            </w:pPr>
            <w:r>
              <w:t>0</w:t>
            </w:r>
          </w:p>
        </w:tc>
        <w:tc>
          <w:tcPr>
            <w:tcW w:w="1654" w:type="dxa"/>
            <w:vAlign w:val="center"/>
          </w:tcPr>
          <w:p w14:paraId="039A6C54" w14:textId="77777777" w:rsidR="00F56E12" w:rsidRDefault="00037BB9">
            <w:pPr>
              <w:spacing w:after="0" w:line="240" w:lineRule="auto"/>
              <w:jc w:val="center"/>
            </w:pPr>
            <w:proofErr w:type="spellStart"/>
            <w:r>
              <w:t>net_rating_score</w:t>
            </w:r>
            <w:proofErr w:type="spellEnd"/>
          </w:p>
        </w:tc>
        <w:tc>
          <w:tcPr>
            <w:tcW w:w="3756" w:type="dxa"/>
            <w:vAlign w:val="center"/>
          </w:tcPr>
          <w:p w14:paraId="563A8CBC" w14:textId="77777777" w:rsidR="00F56E12" w:rsidRDefault="00037BB9">
            <w:pPr>
              <w:spacing w:after="0" w:line="240" w:lineRule="auto"/>
              <w:jc w:val="center"/>
            </w:pPr>
            <w:r>
              <w:t>Eficiencia global del jugador</w:t>
            </w:r>
          </w:p>
        </w:tc>
      </w:tr>
      <w:tr w:rsidR="00F56E12" w14:paraId="308DCE7A" w14:textId="77777777">
        <w:trPr>
          <w:jc w:val="center"/>
        </w:trPr>
        <w:tc>
          <w:tcPr>
            <w:tcW w:w="727" w:type="dxa"/>
            <w:vAlign w:val="center"/>
          </w:tcPr>
          <w:p w14:paraId="71F78176" w14:textId="77777777" w:rsidR="00F56E12" w:rsidRDefault="00037BB9">
            <w:pPr>
              <w:spacing w:after="0" w:line="240" w:lineRule="auto"/>
              <w:jc w:val="center"/>
            </w:pPr>
            <w:r>
              <w:t>1</w:t>
            </w:r>
          </w:p>
        </w:tc>
        <w:tc>
          <w:tcPr>
            <w:tcW w:w="1654" w:type="dxa"/>
            <w:vAlign w:val="center"/>
          </w:tcPr>
          <w:p w14:paraId="3F2E7BCF" w14:textId="77777777" w:rsidR="00F56E12" w:rsidRDefault="00037BB9">
            <w:pPr>
              <w:spacing w:after="0" w:line="240" w:lineRule="auto"/>
              <w:jc w:val="center"/>
            </w:pPr>
            <w:proofErr w:type="spellStart"/>
            <w:r>
              <w:t>usg_pct_score</w:t>
            </w:r>
            <w:proofErr w:type="spellEnd"/>
          </w:p>
        </w:tc>
        <w:tc>
          <w:tcPr>
            <w:tcW w:w="3756" w:type="dxa"/>
            <w:vAlign w:val="center"/>
          </w:tcPr>
          <w:p w14:paraId="75509C6C" w14:textId="77777777" w:rsidR="00F56E12" w:rsidRDefault="00037BB9">
            <w:pPr>
              <w:spacing w:after="0" w:line="240" w:lineRule="auto"/>
              <w:jc w:val="center"/>
            </w:pPr>
            <w:r>
              <w:t>Porcentaje de uso ofensivo</w:t>
            </w:r>
          </w:p>
        </w:tc>
      </w:tr>
      <w:tr w:rsidR="00F56E12" w14:paraId="09559AB5" w14:textId="77777777">
        <w:trPr>
          <w:jc w:val="center"/>
        </w:trPr>
        <w:tc>
          <w:tcPr>
            <w:tcW w:w="727" w:type="dxa"/>
            <w:vAlign w:val="center"/>
          </w:tcPr>
          <w:p w14:paraId="4B36DFE2" w14:textId="77777777" w:rsidR="00F56E12" w:rsidRDefault="00037BB9">
            <w:pPr>
              <w:spacing w:after="0" w:line="240" w:lineRule="auto"/>
              <w:jc w:val="center"/>
            </w:pPr>
            <w:r>
              <w:lastRenderedPageBreak/>
              <w:t>2</w:t>
            </w:r>
          </w:p>
        </w:tc>
        <w:tc>
          <w:tcPr>
            <w:tcW w:w="1654" w:type="dxa"/>
            <w:vAlign w:val="center"/>
          </w:tcPr>
          <w:p w14:paraId="1337B879" w14:textId="77777777" w:rsidR="00F56E12" w:rsidRDefault="00037BB9">
            <w:pPr>
              <w:spacing w:after="0" w:line="240" w:lineRule="auto"/>
              <w:jc w:val="center"/>
            </w:pPr>
            <w:proofErr w:type="spellStart"/>
            <w:r>
              <w:t>oreb_pct_score</w:t>
            </w:r>
            <w:proofErr w:type="spellEnd"/>
          </w:p>
        </w:tc>
        <w:tc>
          <w:tcPr>
            <w:tcW w:w="3756" w:type="dxa"/>
            <w:vAlign w:val="center"/>
          </w:tcPr>
          <w:p w14:paraId="5BACA57D" w14:textId="77777777" w:rsidR="00F56E12" w:rsidRDefault="00037BB9">
            <w:pPr>
              <w:spacing w:after="0" w:line="240" w:lineRule="auto"/>
              <w:jc w:val="center"/>
            </w:pPr>
            <w:r>
              <w:t>Porcentaje de rebotes ofensivos</w:t>
            </w:r>
          </w:p>
        </w:tc>
      </w:tr>
      <w:tr w:rsidR="00F56E12" w14:paraId="21B054B0" w14:textId="77777777">
        <w:trPr>
          <w:jc w:val="center"/>
        </w:trPr>
        <w:tc>
          <w:tcPr>
            <w:tcW w:w="727" w:type="dxa"/>
            <w:vAlign w:val="center"/>
          </w:tcPr>
          <w:p w14:paraId="341CD39E" w14:textId="77777777" w:rsidR="00F56E12" w:rsidRDefault="00037BB9">
            <w:pPr>
              <w:spacing w:after="0" w:line="240" w:lineRule="auto"/>
              <w:jc w:val="center"/>
            </w:pPr>
            <w:r>
              <w:t>3</w:t>
            </w:r>
          </w:p>
        </w:tc>
        <w:tc>
          <w:tcPr>
            <w:tcW w:w="1654" w:type="dxa"/>
            <w:vAlign w:val="center"/>
          </w:tcPr>
          <w:p w14:paraId="50EF2146" w14:textId="77777777" w:rsidR="00F56E12" w:rsidRDefault="00037BB9">
            <w:pPr>
              <w:spacing w:after="0" w:line="240" w:lineRule="auto"/>
              <w:jc w:val="center"/>
            </w:pPr>
            <w:proofErr w:type="spellStart"/>
            <w:r>
              <w:t>ast_pct_score</w:t>
            </w:r>
            <w:proofErr w:type="spellEnd"/>
          </w:p>
        </w:tc>
        <w:tc>
          <w:tcPr>
            <w:tcW w:w="3756" w:type="dxa"/>
            <w:vAlign w:val="center"/>
          </w:tcPr>
          <w:p w14:paraId="00DC6236" w14:textId="77777777" w:rsidR="00F56E12" w:rsidRDefault="00037BB9">
            <w:pPr>
              <w:keepNext/>
              <w:spacing w:after="0" w:line="240" w:lineRule="auto"/>
              <w:jc w:val="center"/>
            </w:pPr>
            <w:r>
              <w:t>Porcentaje de asistencias (creación de juego)</w:t>
            </w:r>
          </w:p>
        </w:tc>
      </w:tr>
    </w:tbl>
    <w:p w14:paraId="04AD97B8" w14:textId="77777777" w:rsidR="00F56E12" w:rsidRDefault="00037BB9">
      <w:pPr>
        <w:pBdr>
          <w:top w:val="nil"/>
          <w:left w:val="nil"/>
          <w:bottom w:val="nil"/>
          <w:right w:val="nil"/>
          <w:between w:val="nil"/>
        </w:pBdr>
        <w:spacing w:after="0" w:line="240" w:lineRule="auto"/>
        <w:jc w:val="center"/>
        <w:rPr>
          <w:i/>
          <w:iCs/>
          <w:color w:val="0E2841"/>
          <w:sz w:val="18"/>
          <w:szCs w:val="18"/>
        </w:rPr>
      </w:pPr>
      <w:r>
        <w:rPr>
          <w:i/>
          <w:iCs/>
          <w:color w:val="0E2841"/>
          <w:sz w:val="18"/>
          <w:szCs w:val="18"/>
        </w:rPr>
        <w:t>Tabla 9. Métrica dominante por clúster</w:t>
      </w:r>
    </w:p>
    <w:p w14:paraId="12A21A2B" w14:textId="77777777" w:rsidR="00F56E12" w:rsidRDefault="00037BB9">
      <w:pPr>
        <w:spacing w:before="280" w:after="280" w:line="240" w:lineRule="auto"/>
      </w:pPr>
      <w:r>
        <w:t>Este análisis complementa la segmentación por clústeres. Ahora no solo sabemos cómo se comportan en promedio, sino qué métrica define a cada grupo. Esto permite etiquetar cada clúster con un nombre funcional, comunicar hallazgos de forma clara y diseñar es</w:t>
      </w:r>
      <w:r>
        <w:t xml:space="preserve">trategias de </w:t>
      </w:r>
      <w:proofErr w:type="spellStart"/>
      <w:r>
        <w:t>scouting</w:t>
      </w:r>
      <w:proofErr w:type="spellEnd"/>
      <w:r>
        <w:t xml:space="preserve"> basadas en perfiles dominantes.</w:t>
      </w:r>
    </w:p>
    <w:p w14:paraId="6FD294CF" w14:textId="77777777" w:rsidR="00F56E12" w:rsidRDefault="00037BB9">
      <w:pPr>
        <w:spacing w:before="280" w:after="280" w:line="240" w:lineRule="auto"/>
      </w:pPr>
      <w:r>
        <w:t>A continuación, se mencionan los hallazgos relacionados a este modelo:</w:t>
      </w:r>
    </w:p>
    <w:p w14:paraId="7CA3BFB2" w14:textId="77777777" w:rsidR="00F56E12" w:rsidRDefault="00037BB9">
      <w:pPr>
        <w:numPr>
          <w:ilvl w:val="0"/>
          <w:numId w:val="37"/>
        </w:numPr>
        <w:spacing w:before="280" w:after="0" w:line="240" w:lineRule="auto"/>
      </w:pPr>
      <w:r>
        <w:rPr>
          <w:b/>
          <w:bCs/>
        </w:rPr>
        <w:t>Especialización extrema de roles:</w:t>
      </w:r>
      <w:r>
        <w:t xml:space="preserve"> Las distribuciones de métricas confirman alta especialización en el baloncesto profesional. La ma</w:t>
      </w:r>
      <w:r>
        <w:t>yoría de los jugadores tienen rendimientos modestos, mientras que los valores extremos definen el impacto diferencial</w:t>
      </w:r>
    </w:p>
    <w:p w14:paraId="30FE06E0" w14:textId="77777777" w:rsidR="00F56E12" w:rsidRDefault="00037BB9">
      <w:pPr>
        <w:numPr>
          <w:ilvl w:val="0"/>
          <w:numId w:val="37"/>
        </w:numPr>
        <w:spacing w:after="0" w:line="240" w:lineRule="auto"/>
      </w:pPr>
      <w:r>
        <w:rPr>
          <w:b/>
          <w:bCs/>
        </w:rPr>
        <w:t>La eficiencia supera a las características físicas:</w:t>
      </w:r>
      <w:r>
        <w:t xml:space="preserve"> El modelo predictivo demuestra que las métricas de eficiencia ofensiva (36.15%) y uso </w:t>
      </w:r>
      <w:r>
        <w:t>(26.42%) son</w:t>
      </w:r>
      <w:r>
        <w:rPr>
          <w:b/>
          <w:bCs/>
        </w:rPr>
        <w:t xml:space="preserve"> </w:t>
      </w:r>
      <w:r>
        <w:t>20 veces más importantes que edad, peso o estatura combinados</w:t>
      </w:r>
    </w:p>
    <w:p w14:paraId="1C5A98EB" w14:textId="77777777" w:rsidR="00F56E12" w:rsidRDefault="00037BB9">
      <w:pPr>
        <w:numPr>
          <w:ilvl w:val="0"/>
          <w:numId w:val="37"/>
        </w:numPr>
        <w:spacing w:after="0" w:line="240" w:lineRule="auto"/>
      </w:pPr>
      <w:r>
        <w:rPr>
          <w:b/>
          <w:bCs/>
        </w:rPr>
        <w:t>Segmentación clara en cuatro perfiles:</w:t>
      </w:r>
      <w:r>
        <w:t xml:space="preserve"> Existen 4 clústeres diferenciados con fortalezas y debilidades específicas: jugadores secundarios, anotadores de volumen, interiores defensivo</w:t>
      </w:r>
      <w:r>
        <w:t>s y generadores de juego</w:t>
      </w:r>
    </w:p>
    <w:p w14:paraId="5AA9252B" w14:textId="77777777" w:rsidR="00F56E12" w:rsidRDefault="00037BB9">
      <w:pPr>
        <w:numPr>
          <w:ilvl w:val="0"/>
          <w:numId w:val="37"/>
        </w:numPr>
        <w:spacing w:after="0" w:line="240" w:lineRule="auto"/>
      </w:pPr>
      <w:r>
        <w:rPr>
          <w:b/>
          <w:bCs/>
        </w:rPr>
        <w:t>Talento oculto y subvalorado:</w:t>
      </w:r>
      <w:r>
        <w:t xml:space="preserve"> Jugadores con eficiencia excepcional según el modelo RMO no siempre alcanzan reconocimiento mediático o longevidad en la NBA, sugiriendo oportunidades en el mercado</w:t>
      </w:r>
    </w:p>
    <w:p w14:paraId="2603CC7F" w14:textId="77777777" w:rsidR="00F56E12" w:rsidRDefault="00037BB9">
      <w:pPr>
        <w:numPr>
          <w:ilvl w:val="0"/>
          <w:numId w:val="37"/>
        </w:numPr>
        <w:spacing w:after="0" w:line="240" w:lineRule="auto"/>
      </w:pPr>
      <w:r>
        <w:rPr>
          <w:b/>
          <w:bCs/>
        </w:rPr>
        <w:t>Estabilidad competitiva histórica:</w:t>
      </w:r>
      <w:r>
        <w:t xml:space="preserve"> L</w:t>
      </w:r>
      <w:r>
        <w:t>a estructura de la liga se ha mantenido equilibrada durante 26 temporadas, con dispersión controlada del rendimiento y mediana estable por temporada</w:t>
      </w:r>
    </w:p>
    <w:p w14:paraId="7AC8F0DC" w14:textId="77777777" w:rsidR="00F56E12" w:rsidRDefault="00037BB9">
      <w:pPr>
        <w:numPr>
          <w:ilvl w:val="0"/>
          <w:numId w:val="37"/>
        </w:numPr>
        <w:spacing w:after="0" w:line="240" w:lineRule="auto"/>
      </w:pPr>
      <w:r>
        <w:rPr>
          <w:b/>
          <w:bCs/>
        </w:rPr>
        <w:t>Distribución desigual del talento:</w:t>
      </w:r>
      <w:r>
        <w:t xml:space="preserve"> Solo el </w:t>
      </w:r>
      <w:r>
        <w:rPr>
          <w:b/>
          <w:bCs/>
        </w:rPr>
        <w:t>10% de jugadores</w:t>
      </w:r>
      <w:r>
        <w:t xml:space="preserve"> alcanza alto rendimiento (superando umbrales RM</w:t>
      </w:r>
      <w:r>
        <w:t>O), confirmando la rareza del talento elite</w:t>
      </w:r>
    </w:p>
    <w:p w14:paraId="09CD2821" w14:textId="77777777" w:rsidR="00F56E12" w:rsidRDefault="00037BB9">
      <w:pPr>
        <w:numPr>
          <w:ilvl w:val="0"/>
          <w:numId w:val="37"/>
        </w:numPr>
        <w:spacing w:after="0" w:line="240" w:lineRule="auto"/>
      </w:pPr>
      <w:r>
        <w:rPr>
          <w:b/>
          <w:bCs/>
        </w:rPr>
        <w:t>El contexto importa más que estadísticas aisladas:</w:t>
      </w:r>
      <w:r>
        <w:t xml:space="preserve"> Net Rating tiene baja correlación con estadísticas tradicionales (</w:t>
      </w:r>
      <w:proofErr w:type="spellStart"/>
      <w:r>
        <w:t>máx</w:t>
      </w:r>
      <w:proofErr w:type="spellEnd"/>
      <w:r>
        <w:t xml:space="preserve"> 0.22), indicando complejidad multifactorial en la evaluación de impacto</w:t>
      </w:r>
    </w:p>
    <w:p w14:paraId="1E892560" w14:textId="77777777" w:rsidR="00F56E12" w:rsidRDefault="00037BB9">
      <w:pPr>
        <w:numPr>
          <w:ilvl w:val="0"/>
          <w:numId w:val="37"/>
        </w:numPr>
        <w:spacing w:after="0" w:line="240" w:lineRule="auto"/>
      </w:pPr>
      <w:r>
        <w:rPr>
          <w:b/>
          <w:bCs/>
        </w:rPr>
        <w:t>Evolución del estil</w:t>
      </w:r>
      <w:r>
        <w:rPr>
          <w:b/>
          <w:bCs/>
        </w:rPr>
        <w:t>o de juego:</w:t>
      </w:r>
      <w:r>
        <w:t xml:space="preserve"> Las visualizaciones temporales muestran incremento sostenido en puntos por temporada desde 2010, reflejando la era del "Pace and </w:t>
      </w:r>
      <w:proofErr w:type="spellStart"/>
      <w:r>
        <w:t>Space</w:t>
      </w:r>
      <w:proofErr w:type="spellEnd"/>
      <w:r>
        <w:t>"</w:t>
      </w:r>
    </w:p>
    <w:p w14:paraId="0E6B8DDF" w14:textId="77777777" w:rsidR="00F56E12" w:rsidRDefault="00037BB9">
      <w:pPr>
        <w:numPr>
          <w:ilvl w:val="0"/>
          <w:numId w:val="37"/>
        </w:numPr>
        <w:spacing w:after="0" w:line="240" w:lineRule="auto"/>
      </w:pPr>
      <w:r>
        <w:rPr>
          <w:b/>
          <w:bCs/>
        </w:rPr>
        <w:t>El 12.79% representa ineficiencia crítica:</w:t>
      </w:r>
      <w:r>
        <w:t xml:space="preserve"> Aproximadamente 1 de cada 8 jugadores se clasifica como de bajo r</w:t>
      </w:r>
      <w:r>
        <w:t>endimiento, representando oportunidad de optimización presupuestaria</w:t>
      </w:r>
    </w:p>
    <w:p w14:paraId="4F2E6E1D" w14:textId="77777777" w:rsidR="00F56E12" w:rsidRDefault="00037BB9">
      <w:pPr>
        <w:numPr>
          <w:ilvl w:val="0"/>
          <w:numId w:val="37"/>
        </w:numPr>
        <w:spacing w:after="280" w:line="240" w:lineRule="auto"/>
      </w:pPr>
      <w:r>
        <w:rPr>
          <w:b/>
          <w:bCs/>
        </w:rPr>
        <w:t>Impacto de eventos externos:</w:t>
      </w:r>
      <w:r>
        <w:t xml:space="preserve"> </w:t>
      </w:r>
      <w:proofErr w:type="spellStart"/>
      <w:r>
        <w:t>Lockouts</w:t>
      </w:r>
      <w:proofErr w:type="spellEnd"/>
      <w:r>
        <w:t xml:space="preserve"> (1998, 2011) y COVID-19 (2020-21) impactaron significativamente las métricas, requiriendo análisis contextualizado</w:t>
      </w:r>
    </w:p>
    <w:p w14:paraId="43434107" w14:textId="77777777" w:rsidR="00F56E12" w:rsidRDefault="00037BB9">
      <w:pPr>
        <w:pStyle w:val="Ttulo1"/>
      </w:pPr>
      <w:bookmarkStart w:id="35" w:name="_heading=h.vdm41xy8jdi3" w:colFirst="0" w:colLast="0"/>
      <w:bookmarkEnd w:id="35"/>
      <w:r>
        <w:t>Recomendaciones estratégicas</w:t>
      </w:r>
    </w:p>
    <w:p w14:paraId="06227201" w14:textId="77777777" w:rsidR="00F56E12" w:rsidRDefault="00037BB9">
      <w:pPr>
        <w:spacing w:before="280" w:after="280" w:line="240" w:lineRule="auto"/>
      </w:pPr>
      <w:r>
        <w:t>Basad</w:t>
      </w:r>
      <w:r>
        <w:t>o en el análisis visual de los datos históricos y de rendimiento individual (1996-2023), se proponen las siguientes estrategias para optimizar la gestión de talento y maximizar el éxito deportivo:</w:t>
      </w:r>
    </w:p>
    <w:p w14:paraId="727C3646" w14:textId="77777777" w:rsidR="00F56E12" w:rsidRDefault="00037BB9">
      <w:pPr>
        <w:pStyle w:val="Ttulo2"/>
      </w:pPr>
      <w:bookmarkStart w:id="36" w:name="_heading=h.nrr1p9yawck9" w:colFirst="0" w:colLast="0"/>
      <w:bookmarkEnd w:id="36"/>
      <w:r>
        <w:lastRenderedPageBreak/>
        <w:t>Priorización del Talento Ofensivo (Adaptación a la Tendenci</w:t>
      </w:r>
      <w:r>
        <w:t>a)</w:t>
      </w:r>
    </w:p>
    <w:p w14:paraId="223B1830" w14:textId="77777777" w:rsidR="00F56E12" w:rsidRDefault="00037BB9">
      <w:pPr>
        <w:spacing w:before="280" w:after="280" w:line="240" w:lineRule="auto"/>
      </w:pPr>
      <w:r>
        <w:t>El gráfico de evolución temporal muestra una tendencia clara y sostenida al alza en la "Suma de Puntos" en las últimas temporadas, distanciándose del crecimiento más plano de rebotes y asistencias. Por lo anterior, se recomienda que las franquicias debe</w:t>
      </w:r>
      <w:r>
        <w:t>n priorizar el reclutamiento (</w:t>
      </w:r>
      <w:proofErr w:type="spellStart"/>
      <w:r>
        <w:rPr>
          <w:i/>
          <w:iCs/>
        </w:rPr>
        <w:t>scouting</w:t>
      </w:r>
      <w:proofErr w:type="spellEnd"/>
      <w:r>
        <w:t>) de jugadores con:</w:t>
      </w:r>
    </w:p>
    <w:p w14:paraId="501BAD8C" w14:textId="77777777" w:rsidR="00F56E12" w:rsidRDefault="00037BB9">
      <w:pPr>
        <w:numPr>
          <w:ilvl w:val="0"/>
          <w:numId w:val="48"/>
        </w:numPr>
        <w:spacing w:before="280" w:after="0" w:line="240" w:lineRule="auto"/>
        <w:jc w:val="left"/>
      </w:pPr>
      <w:r>
        <w:t>Alta eficiencia ofensiva (</w:t>
      </w:r>
      <w:proofErr w:type="spellStart"/>
      <w:r>
        <w:t>ts_pct_score</w:t>
      </w:r>
      <w:proofErr w:type="spellEnd"/>
      <w:r>
        <w:t xml:space="preserve"> &gt; percentil 75)</w:t>
      </w:r>
    </w:p>
    <w:p w14:paraId="50DDB1F8" w14:textId="77777777" w:rsidR="00F56E12" w:rsidRDefault="00037BB9">
      <w:pPr>
        <w:numPr>
          <w:ilvl w:val="0"/>
          <w:numId w:val="48"/>
        </w:numPr>
        <w:spacing w:after="0" w:line="240" w:lineRule="auto"/>
        <w:jc w:val="left"/>
      </w:pPr>
      <w:r>
        <w:t>Capacidad de anotación rápida y versátil</w:t>
      </w:r>
    </w:p>
    <w:p w14:paraId="64015653" w14:textId="77777777" w:rsidR="00F56E12" w:rsidRDefault="00037BB9">
      <w:pPr>
        <w:numPr>
          <w:ilvl w:val="0"/>
          <w:numId w:val="48"/>
        </w:numPr>
        <w:spacing w:after="280" w:line="240" w:lineRule="auto"/>
        <w:jc w:val="left"/>
      </w:pPr>
      <w:r>
        <w:t>Adaptabilidad al juego de espacios y ritmo acelerado</w:t>
      </w:r>
    </w:p>
    <w:p w14:paraId="2259A930" w14:textId="77777777" w:rsidR="00F56E12" w:rsidRDefault="00037BB9">
      <w:pPr>
        <w:spacing w:before="280" w:after="280" w:line="240" w:lineRule="auto"/>
      </w:pPr>
      <w:r>
        <w:t xml:space="preserve">El modelo de juego actual premia el volumen de </w:t>
      </w:r>
      <w:r>
        <w:t>anotación sobre estilos defensivos lentos. Los equipos que no adapten su plantilla a esta "inflación de puntos" quedarán obsoletos competitivamente.</w:t>
      </w:r>
    </w:p>
    <w:p w14:paraId="64BC53A7" w14:textId="77777777" w:rsidR="00F56E12" w:rsidRDefault="00037BB9">
      <w:pPr>
        <w:spacing w:before="280" w:after="280" w:line="240" w:lineRule="auto"/>
      </w:pPr>
      <w:r>
        <w:rPr>
          <w:b/>
          <w:bCs/>
        </w:rPr>
        <w:t>Métrica objetivo:</w:t>
      </w:r>
      <w:r>
        <w:t xml:space="preserve"> Aumentar el promedio de </w:t>
      </w:r>
      <w:proofErr w:type="spellStart"/>
      <w:r>
        <w:t>ts_pct_score</w:t>
      </w:r>
      <w:proofErr w:type="spellEnd"/>
      <w:r>
        <w:t xml:space="preserve"> del roster en un 5-10% en los próximos 2 años.</w:t>
      </w:r>
    </w:p>
    <w:p w14:paraId="27E216DE" w14:textId="77777777" w:rsidR="00F56E12" w:rsidRDefault="00037BB9">
      <w:pPr>
        <w:pStyle w:val="Ttulo2"/>
      </w:pPr>
      <w:bookmarkStart w:id="37" w:name="_heading=h.jzfkywpo0lxa" w:colFirst="0" w:colLast="0"/>
      <w:bookmarkEnd w:id="37"/>
      <w:r>
        <w:t>Gesti</w:t>
      </w:r>
      <w:r>
        <w:t>ón de Riesgo en la Rotación (El "Factor 12.79%")</w:t>
      </w:r>
    </w:p>
    <w:p w14:paraId="27941D63" w14:textId="77777777" w:rsidR="00F56E12" w:rsidRDefault="00037BB9">
      <w:pPr>
        <w:spacing w:before="280" w:after="280" w:line="240" w:lineRule="auto"/>
      </w:pPr>
      <w:r>
        <w:t>El análisis de panorama indica que un 12.79% de los jugadores son clasificados como de bajo rendimiento ("Malos"). Aunque la mayoría (87%) son "Buenos", ese casi 13% representa una ineficiencia crítica en el</w:t>
      </w:r>
      <w:r>
        <w:t xml:space="preserve"> presupuesto salarial y en los minutos en cancha. Se recomienda implementar un sistema de alerta temprana basado en el "Global Score":</w:t>
      </w:r>
    </w:p>
    <w:p w14:paraId="78383787" w14:textId="77777777" w:rsidR="00F56E12" w:rsidRDefault="00037BB9">
      <w:pPr>
        <w:numPr>
          <w:ilvl w:val="0"/>
          <w:numId w:val="38"/>
        </w:numPr>
        <w:spacing w:before="280" w:after="0" w:line="240" w:lineRule="auto"/>
        <w:jc w:val="left"/>
      </w:pPr>
      <w:r>
        <w:t>Establecer umbrales mínimos de rendimiento por posición y rol</w:t>
      </w:r>
    </w:p>
    <w:p w14:paraId="1FB72AB5" w14:textId="77777777" w:rsidR="00F56E12" w:rsidRDefault="00037BB9">
      <w:pPr>
        <w:numPr>
          <w:ilvl w:val="0"/>
          <w:numId w:val="38"/>
        </w:numPr>
        <w:spacing w:after="0" w:line="240" w:lineRule="auto"/>
        <w:jc w:val="left"/>
      </w:pPr>
      <w:r>
        <w:t>Monitoreo trimestral de jugadores en riesgo de caer al perc</w:t>
      </w:r>
      <w:r>
        <w:t>entil 10</w:t>
      </w:r>
    </w:p>
    <w:p w14:paraId="50EE348D" w14:textId="77777777" w:rsidR="00F56E12" w:rsidRDefault="00037BB9">
      <w:pPr>
        <w:numPr>
          <w:ilvl w:val="0"/>
          <w:numId w:val="38"/>
        </w:numPr>
        <w:spacing w:after="0" w:line="240" w:lineRule="auto"/>
        <w:jc w:val="left"/>
      </w:pPr>
      <w:r>
        <w:t>Plan de desarrollo personalizado para jugadores en zona amarilla (rendimiento aceptable)</w:t>
      </w:r>
    </w:p>
    <w:p w14:paraId="5D62D40C" w14:textId="77777777" w:rsidR="00F56E12" w:rsidRDefault="00037BB9">
      <w:pPr>
        <w:numPr>
          <w:ilvl w:val="0"/>
          <w:numId w:val="38"/>
        </w:numPr>
        <w:spacing w:after="280" w:line="240" w:lineRule="auto"/>
        <w:jc w:val="left"/>
      </w:pPr>
      <w:r>
        <w:t>Decisiones de no renovación para jugadores que permanezcan &gt;2 temporadas en bajo rendimiento sin mejora</w:t>
      </w:r>
    </w:p>
    <w:p w14:paraId="336DAD7F" w14:textId="77777777" w:rsidR="00F56E12" w:rsidRDefault="00037BB9">
      <w:pPr>
        <w:spacing w:before="280" w:after="280" w:line="240" w:lineRule="auto"/>
      </w:pPr>
      <w:r>
        <w:rPr>
          <w:b/>
          <w:bCs/>
        </w:rPr>
        <w:t>Objetivo gerencial:</w:t>
      </w:r>
      <w:r>
        <w:t xml:space="preserve"> Reducir el 12.79% a un solo dígito</w:t>
      </w:r>
      <w:r>
        <w:t xml:space="preserve"> (&lt;10%) en 3 años. Eliminar la ineficiencia del fondo de la plantilla ofrece un </w:t>
      </w:r>
      <w:r>
        <w:rPr>
          <w:b/>
          <w:bCs/>
        </w:rPr>
        <w:t>retorno de inversión (ROI) más inmediato</w:t>
      </w:r>
      <w:r>
        <w:t xml:space="preserve"> que intentar fichar a una superestrella costosa.</w:t>
      </w:r>
    </w:p>
    <w:p w14:paraId="11A5B283" w14:textId="77777777" w:rsidR="00F56E12" w:rsidRDefault="00037BB9">
      <w:pPr>
        <w:spacing w:before="280" w:after="280" w:line="240" w:lineRule="auto"/>
      </w:pPr>
      <w:r>
        <w:rPr>
          <w:b/>
          <w:bCs/>
        </w:rPr>
        <w:t>Ahorro estimado:</w:t>
      </w:r>
      <w:r>
        <w:t xml:space="preserve"> 15-20% del presupuesto salarial </w:t>
      </w:r>
      <w:proofErr w:type="spellStart"/>
      <w:r>
        <w:t>redirigible</w:t>
      </w:r>
      <w:proofErr w:type="spellEnd"/>
      <w:r>
        <w:t xml:space="preserve"> a talento de mayor impact</w:t>
      </w:r>
      <w:r>
        <w:t>o.</w:t>
      </w:r>
    </w:p>
    <w:p w14:paraId="1CBE091C" w14:textId="77777777" w:rsidR="00F56E12" w:rsidRDefault="00037BB9">
      <w:pPr>
        <w:pStyle w:val="Ttulo2"/>
      </w:pPr>
      <w:bookmarkStart w:id="38" w:name="_heading=h.pkt3rcm88b96" w:colFirst="0" w:colLast="0"/>
      <w:bookmarkEnd w:id="38"/>
      <w:proofErr w:type="spellStart"/>
      <w:r>
        <w:t>Scouting</w:t>
      </w:r>
      <w:proofErr w:type="spellEnd"/>
      <w:r>
        <w:t xml:space="preserve"> basado en </w:t>
      </w:r>
      <w:proofErr w:type="spellStart"/>
      <w:r>
        <w:t>Clustering</w:t>
      </w:r>
      <w:proofErr w:type="spellEnd"/>
      <w:r>
        <w:t xml:space="preserve"> y Perfiles Complementarios</w:t>
      </w:r>
    </w:p>
    <w:p w14:paraId="41702F85" w14:textId="77777777" w:rsidR="00F56E12" w:rsidRDefault="00037BB9">
      <w:pPr>
        <w:spacing w:before="280" w:after="280" w:line="240" w:lineRule="auto"/>
      </w:pPr>
      <w:r>
        <w:t>La segmentación K-</w:t>
      </w:r>
      <w:proofErr w:type="spellStart"/>
      <w:r>
        <w:t>Means</w:t>
      </w:r>
      <w:proofErr w:type="spellEnd"/>
      <w:r>
        <w:t xml:space="preserve"> identifica 4 perfiles diferenciados con métricas dominantes específicas. Se recomienda construir plantillas balanceadas basándose en la complementariedad de clústeres:</w:t>
      </w:r>
    </w:p>
    <w:p w14:paraId="07DBCB93" w14:textId="77777777" w:rsidR="00F56E12" w:rsidRDefault="00037BB9">
      <w:pPr>
        <w:numPr>
          <w:ilvl w:val="0"/>
          <w:numId w:val="49"/>
        </w:numPr>
        <w:spacing w:before="280" w:after="0" w:line="240" w:lineRule="auto"/>
        <w:jc w:val="left"/>
      </w:pPr>
      <w:r>
        <w:rPr>
          <w:b/>
          <w:bCs/>
        </w:rPr>
        <w:t>20%</w:t>
      </w:r>
      <w:r>
        <w:t xml:space="preserve"> </w:t>
      </w:r>
      <w:proofErr w:type="spellStart"/>
      <w:r>
        <w:t>Cluster</w:t>
      </w:r>
      <w:proofErr w:type="spellEnd"/>
      <w:r>
        <w:t xml:space="preserve"> 1 (Anotadores de volumen) - Estrellas ofensivas</w:t>
      </w:r>
    </w:p>
    <w:p w14:paraId="161D7A1B" w14:textId="77777777" w:rsidR="00F56E12" w:rsidRDefault="00037BB9">
      <w:pPr>
        <w:numPr>
          <w:ilvl w:val="0"/>
          <w:numId w:val="49"/>
        </w:numPr>
        <w:spacing w:after="0" w:line="240" w:lineRule="auto"/>
        <w:jc w:val="left"/>
      </w:pPr>
      <w:r>
        <w:rPr>
          <w:b/>
          <w:bCs/>
        </w:rPr>
        <w:t>25%</w:t>
      </w:r>
      <w:r>
        <w:t xml:space="preserve"> </w:t>
      </w:r>
      <w:proofErr w:type="spellStart"/>
      <w:r>
        <w:t>Cluster</w:t>
      </w:r>
      <w:proofErr w:type="spellEnd"/>
      <w:r>
        <w:t xml:space="preserve"> 3 (Generadores de juego) - Armadores y facilitadores</w:t>
      </w:r>
    </w:p>
    <w:p w14:paraId="03E21E07" w14:textId="77777777" w:rsidR="00F56E12" w:rsidRDefault="00037BB9">
      <w:pPr>
        <w:numPr>
          <w:ilvl w:val="0"/>
          <w:numId w:val="49"/>
        </w:numPr>
        <w:spacing w:after="0" w:line="240" w:lineRule="auto"/>
        <w:jc w:val="left"/>
      </w:pPr>
      <w:r>
        <w:rPr>
          <w:b/>
          <w:bCs/>
        </w:rPr>
        <w:t>30%</w:t>
      </w:r>
      <w:r>
        <w:t xml:space="preserve"> </w:t>
      </w:r>
      <w:proofErr w:type="spellStart"/>
      <w:r>
        <w:t>Cluster</w:t>
      </w:r>
      <w:proofErr w:type="spellEnd"/>
      <w:r>
        <w:t xml:space="preserve"> 2 (Interiores defensivos) - Reboteadores y presencia física</w:t>
      </w:r>
    </w:p>
    <w:p w14:paraId="14A69935" w14:textId="77777777" w:rsidR="00F56E12" w:rsidRDefault="00037BB9">
      <w:pPr>
        <w:numPr>
          <w:ilvl w:val="0"/>
          <w:numId w:val="49"/>
        </w:numPr>
        <w:spacing w:after="280" w:line="240" w:lineRule="auto"/>
        <w:jc w:val="left"/>
      </w:pPr>
      <w:r>
        <w:rPr>
          <w:b/>
          <w:bCs/>
        </w:rPr>
        <w:t>25%</w:t>
      </w:r>
      <w:r>
        <w:t xml:space="preserve"> </w:t>
      </w:r>
      <w:proofErr w:type="spellStart"/>
      <w:r>
        <w:t>Cluster</w:t>
      </w:r>
      <w:proofErr w:type="spellEnd"/>
      <w:r>
        <w:t xml:space="preserve"> 0 (Roles secundarios) - Especialistas y suplentes de desarrollo</w:t>
      </w:r>
    </w:p>
    <w:p w14:paraId="5650559A" w14:textId="77777777" w:rsidR="00F56E12" w:rsidRDefault="00037BB9">
      <w:pPr>
        <w:spacing w:before="280" w:after="280" w:line="240" w:lineRule="auto"/>
        <w:jc w:val="left"/>
      </w:pPr>
      <w:r>
        <w:lastRenderedPageBreak/>
        <w:t xml:space="preserve">La aplicación práctica de esto se emplea en: </w:t>
      </w:r>
    </w:p>
    <w:p w14:paraId="62F0DC7F" w14:textId="77777777" w:rsidR="00F56E12" w:rsidRDefault="00037BB9">
      <w:pPr>
        <w:numPr>
          <w:ilvl w:val="0"/>
          <w:numId w:val="39"/>
        </w:numPr>
        <w:spacing w:before="280" w:after="0" w:line="240" w:lineRule="auto"/>
        <w:jc w:val="left"/>
      </w:pPr>
      <w:r>
        <w:t>En el draft o mercado de fichajes, identificar a qué clúster pertenece cada candidato</w:t>
      </w:r>
    </w:p>
    <w:p w14:paraId="4D47CF06" w14:textId="77777777" w:rsidR="00F56E12" w:rsidRDefault="00037BB9">
      <w:pPr>
        <w:numPr>
          <w:ilvl w:val="0"/>
          <w:numId w:val="39"/>
        </w:numPr>
        <w:spacing w:after="0" w:line="240" w:lineRule="auto"/>
        <w:jc w:val="left"/>
      </w:pPr>
      <w:r>
        <w:t>Evaluar si el roster actual tiene déficit en algún perfil</w:t>
      </w:r>
    </w:p>
    <w:p w14:paraId="56DDFFAE" w14:textId="77777777" w:rsidR="00F56E12" w:rsidRDefault="00037BB9">
      <w:pPr>
        <w:numPr>
          <w:ilvl w:val="0"/>
          <w:numId w:val="39"/>
        </w:numPr>
        <w:spacing w:after="280" w:line="240" w:lineRule="auto"/>
        <w:jc w:val="left"/>
      </w:pPr>
      <w:r>
        <w:t>P</w:t>
      </w:r>
      <w:r>
        <w:t>riorizar la adquisición de perfiles faltantes sobre duplicar perfiles ya saturados</w:t>
      </w:r>
    </w:p>
    <w:p w14:paraId="1DA6A2A2" w14:textId="77777777" w:rsidR="00F56E12" w:rsidRDefault="00F56E12">
      <w:pPr>
        <w:spacing w:after="0" w:line="240" w:lineRule="auto"/>
      </w:pPr>
    </w:p>
    <w:p w14:paraId="1CB9F453" w14:textId="77777777" w:rsidR="00F56E12" w:rsidRDefault="00037BB9">
      <w:pPr>
        <w:pStyle w:val="Ttulo2"/>
      </w:pPr>
      <w:bookmarkStart w:id="39" w:name="_heading=h.1rjksuogcehq" w:colFirst="0" w:colLast="0"/>
      <w:bookmarkEnd w:id="39"/>
      <w:r>
        <w:t>Benchmarking de Franquicias Exitosas</w:t>
      </w:r>
    </w:p>
    <w:p w14:paraId="24DED4F8" w14:textId="77777777" w:rsidR="00F56E12" w:rsidRDefault="00037BB9">
      <w:pPr>
        <w:spacing w:before="280" w:after="280" w:line="240" w:lineRule="auto"/>
      </w:pPr>
      <w:r>
        <w:t>El gráfico de "Porcentaje de malos por equipo" revela disparidades significativas. Equipos desaparecidos o con historiales perdedores m</w:t>
      </w:r>
      <w:r>
        <w:t>uestran barras rojas más altas. Se recomienda estudiar la estructura de plantilla de los equipos con las barras de "jugadores malos" más bajas:</w:t>
      </w:r>
    </w:p>
    <w:p w14:paraId="139CE625" w14:textId="77777777" w:rsidR="00F56E12" w:rsidRDefault="00037BB9">
      <w:pPr>
        <w:spacing w:before="280" w:after="280" w:line="240" w:lineRule="auto"/>
      </w:pPr>
      <w:r>
        <w:rPr>
          <w:b/>
          <w:bCs/>
        </w:rPr>
        <w:t>Equipos modelo identificados:</w:t>
      </w:r>
    </w:p>
    <w:p w14:paraId="0535C7D3" w14:textId="77777777" w:rsidR="00F56E12" w:rsidRDefault="00037BB9">
      <w:pPr>
        <w:numPr>
          <w:ilvl w:val="0"/>
          <w:numId w:val="40"/>
        </w:numPr>
        <w:spacing w:before="280" w:after="0" w:line="240" w:lineRule="auto"/>
        <w:jc w:val="left"/>
      </w:pPr>
      <w:r>
        <w:t xml:space="preserve">San Antonio </w:t>
      </w:r>
      <w:proofErr w:type="spellStart"/>
      <w:r>
        <w:t>Spurs</w:t>
      </w:r>
      <w:proofErr w:type="spellEnd"/>
      <w:r>
        <w:t xml:space="preserve"> (SAS)</w:t>
      </w:r>
    </w:p>
    <w:p w14:paraId="7B3FADD5" w14:textId="77777777" w:rsidR="00F56E12" w:rsidRDefault="00037BB9">
      <w:pPr>
        <w:numPr>
          <w:ilvl w:val="0"/>
          <w:numId w:val="40"/>
        </w:numPr>
        <w:spacing w:after="0" w:line="240" w:lineRule="auto"/>
        <w:jc w:val="left"/>
      </w:pPr>
      <w:r>
        <w:t>Boston Celtics (BOS)</w:t>
      </w:r>
    </w:p>
    <w:p w14:paraId="54FCCFD2" w14:textId="77777777" w:rsidR="00F56E12" w:rsidRDefault="00037BB9">
      <w:pPr>
        <w:numPr>
          <w:ilvl w:val="0"/>
          <w:numId w:val="40"/>
        </w:numPr>
        <w:spacing w:after="280" w:line="240" w:lineRule="auto"/>
        <w:jc w:val="left"/>
      </w:pPr>
      <w:r>
        <w:t xml:space="preserve">Miami </w:t>
      </w:r>
      <w:proofErr w:type="spellStart"/>
      <w:r>
        <w:t>Heat</w:t>
      </w:r>
      <w:proofErr w:type="spellEnd"/>
      <w:r>
        <w:t xml:space="preserve"> (MIA)</w:t>
      </w:r>
    </w:p>
    <w:p w14:paraId="01BD867B" w14:textId="77777777" w:rsidR="00F56E12" w:rsidRDefault="00037BB9">
      <w:pPr>
        <w:spacing w:before="280" w:after="280" w:line="240" w:lineRule="auto"/>
      </w:pPr>
      <w:r>
        <w:rPr>
          <w:b/>
          <w:bCs/>
        </w:rPr>
        <w:t xml:space="preserve">Aspectos para </w:t>
      </w:r>
      <w:r>
        <w:rPr>
          <w:b/>
          <w:bCs/>
        </w:rPr>
        <w:t>replicar:</w:t>
      </w:r>
    </w:p>
    <w:p w14:paraId="5EDCD255" w14:textId="77777777" w:rsidR="00F56E12" w:rsidRDefault="00037BB9">
      <w:pPr>
        <w:numPr>
          <w:ilvl w:val="0"/>
          <w:numId w:val="41"/>
        </w:numPr>
        <w:spacing w:before="280" w:after="0" w:line="240" w:lineRule="auto"/>
        <w:jc w:val="left"/>
      </w:pPr>
      <w:r>
        <w:t>Modelo de desarrollo de jugadores jóvenes</w:t>
      </w:r>
    </w:p>
    <w:p w14:paraId="587DE2D1" w14:textId="77777777" w:rsidR="00F56E12" w:rsidRDefault="00037BB9">
      <w:pPr>
        <w:numPr>
          <w:ilvl w:val="0"/>
          <w:numId w:val="41"/>
        </w:numPr>
        <w:spacing w:after="0" w:line="240" w:lineRule="auto"/>
        <w:jc w:val="left"/>
      </w:pPr>
      <w:r>
        <w:t>Criterios de selección en draft</w:t>
      </w:r>
    </w:p>
    <w:p w14:paraId="707357E5" w14:textId="77777777" w:rsidR="00F56E12" w:rsidRDefault="00037BB9">
      <w:pPr>
        <w:numPr>
          <w:ilvl w:val="0"/>
          <w:numId w:val="41"/>
        </w:numPr>
        <w:spacing w:after="0" w:line="240" w:lineRule="auto"/>
        <w:jc w:val="left"/>
      </w:pPr>
      <w:r>
        <w:t xml:space="preserve">Cultura de rendimiento y </w:t>
      </w:r>
      <w:proofErr w:type="spellStart"/>
      <w:r>
        <w:t>accountability</w:t>
      </w:r>
      <w:proofErr w:type="spellEnd"/>
    </w:p>
    <w:p w14:paraId="13FFE295" w14:textId="77777777" w:rsidR="00F56E12" w:rsidRDefault="00037BB9">
      <w:pPr>
        <w:numPr>
          <w:ilvl w:val="0"/>
          <w:numId w:val="41"/>
        </w:numPr>
        <w:spacing w:after="0" w:line="240" w:lineRule="auto"/>
        <w:jc w:val="left"/>
      </w:pPr>
      <w:r>
        <w:t>Sistema de evaluación continua</w:t>
      </w:r>
    </w:p>
    <w:p w14:paraId="5AA4214E" w14:textId="77777777" w:rsidR="00F56E12" w:rsidRDefault="00037BB9">
      <w:pPr>
        <w:numPr>
          <w:ilvl w:val="0"/>
          <w:numId w:val="41"/>
        </w:numPr>
        <w:spacing w:after="280" w:line="240" w:lineRule="auto"/>
        <w:jc w:val="left"/>
      </w:pPr>
      <w:r>
        <w:t>Asignación estratégica de roles</w:t>
      </w:r>
    </w:p>
    <w:p w14:paraId="659E897F" w14:textId="77777777" w:rsidR="00F56E12" w:rsidRDefault="00037BB9">
      <w:pPr>
        <w:spacing w:before="280" w:after="280" w:line="240" w:lineRule="auto"/>
      </w:pPr>
      <w:r>
        <w:rPr>
          <w:b/>
          <w:bCs/>
        </w:rPr>
        <w:t>Métrica de éxito:</w:t>
      </w:r>
      <w:r>
        <w:t xml:space="preserve"> Posicionar al equipo en el percentil 25 más bajo de</w:t>
      </w:r>
      <w:r>
        <w:t xml:space="preserve"> "jugadores malos" en 2-3 temporadas.</w:t>
      </w:r>
    </w:p>
    <w:p w14:paraId="0E0DB704" w14:textId="77777777" w:rsidR="00F56E12" w:rsidRDefault="00037BB9">
      <w:pPr>
        <w:pStyle w:val="Ttulo2"/>
      </w:pPr>
      <w:bookmarkStart w:id="40" w:name="_heading=h.3qmcy86vqpxv" w:colFirst="0" w:colLast="0"/>
      <w:bookmarkEnd w:id="40"/>
      <w:r>
        <w:t>Valoración Objetiva vs. Subjetiva en Renovaciones</w:t>
      </w:r>
    </w:p>
    <w:p w14:paraId="3F32BAD1" w14:textId="77777777" w:rsidR="00F56E12" w:rsidRDefault="00037BB9">
      <w:pPr>
        <w:spacing w:before="280" w:after="280" w:line="240" w:lineRule="auto"/>
      </w:pPr>
      <w:r>
        <w:t>El gráfico de dispersión y el ranking de "Puntaje Total" desglosan el rendimiento más allá de la fama del jugador. Se recomienda utilizar el modelo predictivo del proye</w:t>
      </w:r>
      <w:r>
        <w:t>cto (R²=0.86) para las renovaciones de contrato:</w:t>
      </w:r>
    </w:p>
    <w:p w14:paraId="1835BDC4" w14:textId="77777777" w:rsidR="00F56E12" w:rsidRDefault="00037BB9">
      <w:pPr>
        <w:spacing w:before="280" w:after="280" w:line="240" w:lineRule="auto"/>
      </w:pPr>
      <w:r>
        <w:rPr>
          <w:b/>
          <w:bCs/>
        </w:rPr>
        <w:t>Proceso de decisión:</w:t>
      </w:r>
    </w:p>
    <w:p w14:paraId="60BDD9E0" w14:textId="77777777" w:rsidR="00F56E12" w:rsidRDefault="00037BB9">
      <w:pPr>
        <w:numPr>
          <w:ilvl w:val="0"/>
          <w:numId w:val="42"/>
        </w:numPr>
        <w:spacing w:before="280" w:after="0" w:line="240" w:lineRule="auto"/>
        <w:jc w:val="left"/>
      </w:pPr>
      <w:r>
        <w:t xml:space="preserve">Evaluación cuantitativa: Calcular el </w:t>
      </w:r>
      <w:proofErr w:type="spellStart"/>
      <w:r>
        <w:t>global_score</w:t>
      </w:r>
      <w:proofErr w:type="spellEnd"/>
      <w:r>
        <w:t xml:space="preserve"> proyectado del jugador para los próximos 2-3 años</w:t>
      </w:r>
    </w:p>
    <w:p w14:paraId="6E5C3FC3" w14:textId="77777777" w:rsidR="00F56E12" w:rsidRDefault="00037BB9">
      <w:pPr>
        <w:numPr>
          <w:ilvl w:val="0"/>
          <w:numId w:val="42"/>
        </w:numPr>
        <w:spacing w:after="0" w:line="240" w:lineRule="auto"/>
        <w:jc w:val="left"/>
      </w:pPr>
      <w:r>
        <w:t xml:space="preserve">Análisis de tendencia: Verificar si su curva de rendimiento está en ascenso, meseta o </w:t>
      </w:r>
      <w:r>
        <w:t>declive</w:t>
      </w:r>
    </w:p>
    <w:p w14:paraId="6407106D" w14:textId="77777777" w:rsidR="00F56E12" w:rsidRDefault="00037BB9">
      <w:pPr>
        <w:numPr>
          <w:ilvl w:val="0"/>
          <w:numId w:val="42"/>
        </w:numPr>
        <w:spacing w:after="0" w:line="240" w:lineRule="auto"/>
        <w:jc w:val="left"/>
      </w:pPr>
      <w:r>
        <w:t>Comparación con mercado: Contrastar su rendimiento con jugadores de salario similar</w:t>
      </w:r>
    </w:p>
    <w:p w14:paraId="7E0E17B6" w14:textId="77777777" w:rsidR="00F56E12" w:rsidRDefault="00037BB9">
      <w:pPr>
        <w:numPr>
          <w:ilvl w:val="0"/>
          <w:numId w:val="42"/>
        </w:numPr>
        <w:spacing w:after="0" w:line="240" w:lineRule="auto"/>
        <w:jc w:val="left"/>
      </w:pPr>
      <w:r>
        <w:t xml:space="preserve">Decisión basada en datos: </w:t>
      </w:r>
    </w:p>
    <w:p w14:paraId="7DB09374" w14:textId="77777777" w:rsidR="00F56E12" w:rsidRDefault="00037BB9">
      <w:pPr>
        <w:numPr>
          <w:ilvl w:val="0"/>
          <w:numId w:val="49"/>
        </w:numPr>
        <w:pBdr>
          <w:top w:val="nil"/>
          <w:left w:val="nil"/>
          <w:bottom w:val="nil"/>
          <w:right w:val="nil"/>
          <w:between w:val="nil"/>
        </w:pBdr>
        <w:spacing w:after="0" w:line="240" w:lineRule="auto"/>
        <w:jc w:val="left"/>
        <w:rPr>
          <w:color w:val="000000"/>
        </w:rPr>
      </w:pPr>
      <w:r>
        <w:rPr>
          <w:color w:val="000000"/>
        </w:rPr>
        <w:lastRenderedPageBreak/>
        <w:t xml:space="preserve">Si </w:t>
      </w:r>
      <w:proofErr w:type="spellStart"/>
      <w:r>
        <w:rPr>
          <w:color w:val="000000"/>
        </w:rPr>
        <w:t>global_score</w:t>
      </w:r>
      <w:proofErr w:type="spellEnd"/>
      <w:sdt>
        <w:sdtPr>
          <w:tag w:val="goog_rdk_2"/>
          <w:id w:val="818155218"/>
        </w:sdtPr>
        <w:sdtEndPr/>
        <w:sdtContent>
          <w:r>
            <w:rPr>
              <w:rFonts w:ascii="Arial Unicode MS" w:eastAsia="Arial Unicode MS" w:hAnsi="Arial Unicode MS" w:cs="Arial Unicode MS"/>
              <w:color w:val="000000"/>
            </w:rPr>
            <w:t xml:space="preserve"> &lt; percentil 40 y tendencia descendente → No renovar o </w:t>
          </w:r>
        </w:sdtContent>
      </w:sdt>
      <w:r>
        <w:rPr>
          <w:color w:val="000000"/>
        </w:rPr>
        <w:t>renegociar a la baja</w:t>
      </w:r>
    </w:p>
    <w:p w14:paraId="7A15D088" w14:textId="77777777" w:rsidR="00F56E12" w:rsidRDefault="00037BB9">
      <w:pPr>
        <w:numPr>
          <w:ilvl w:val="0"/>
          <w:numId w:val="49"/>
        </w:numPr>
        <w:pBdr>
          <w:top w:val="nil"/>
          <w:left w:val="nil"/>
          <w:bottom w:val="nil"/>
          <w:right w:val="nil"/>
          <w:between w:val="nil"/>
        </w:pBdr>
        <w:spacing w:after="0" w:line="240" w:lineRule="auto"/>
        <w:jc w:val="left"/>
        <w:rPr>
          <w:color w:val="000000"/>
        </w:rPr>
      </w:pPr>
      <w:r>
        <w:rPr>
          <w:color w:val="000000"/>
        </w:rPr>
        <w:t xml:space="preserve">Si </w:t>
      </w:r>
      <w:proofErr w:type="spellStart"/>
      <w:r>
        <w:rPr>
          <w:color w:val="000000"/>
        </w:rPr>
        <w:t>global_score</w:t>
      </w:r>
      <w:proofErr w:type="spellEnd"/>
      <w:sdt>
        <w:sdtPr>
          <w:tag w:val="goog_rdk_3"/>
          <w:id w:val="890419303"/>
        </w:sdtPr>
        <w:sdtEndPr/>
        <w:sdtContent>
          <w:r>
            <w:rPr>
              <w:rFonts w:ascii="Arial Unicode MS" w:eastAsia="Arial Unicode MS" w:hAnsi="Arial Unicode MS" w:cs="Arial Unicode MS"/>
              <w:color w:val="000000"/>
            </w:rPr>
            <w:t xml:space="preserve"> &gt; percentil 60 y tendencia ascendente → Renovar con incremento moderado</w:t>
          </w:r>
        </w:sdtContent>
      </w:sdt>
    </w:p>
    <w:p w14:paraId="31EDFA4D" w14:textId="77777777" w:rsidR="00F56E12" w:rsidRDefault="00037BB9">
      <w:pPr>
        <w:numPr>
          <w:ilvl w:val="0"/>
          <w:numId w:val="49"/>
        </w:numPr>
        <w:pBdr>
          <w:top w:val="nil"/>
          <w:left w:val="nil"/>
          <w:bottom w:val="nil"/>
          <w:right w:val="nil"/>
          <w:between w:val="nil"/>
        </w:pBdr>
        <w:spacing w:after="0" w:line="240" w:lineRule="auto"/>
        <w:jc w:val="left"/>
        <w:rPr>
          <w:color w:val="000000"/>
        </w:rPr>
      </w:pPr>
      <w:sdt>
        <w:sdtPr>
          <w:tag w:val="goog_rdk_4"/>
          <w:id w:val="-26511824"/>
        </w:sdtPr>
        <w:sdtEndPr/>
        <w:sdtContent>
          <w:r>
            <w:rPr>
              <w:rFonts w:ascii="Arial Unicode MS" w:eastAsia="Arial Unicode MS" w:hAnsi="Arial Unicode MS" w:cs="Arial Unicode MS"/>
              <w:color w:val="000000"/>
            </w:rPr>
            <w:t>Si jugador en zona roja del gráfico de dispersión → Liberar independientemente del estatus mediático</w:t>
          </w:r>
        </w:sdtContent>
      </w:sdt>
    </w:p>
    <w:p w14:paraId="11A8306C" w14:textId="77777777" w:rsidR="00F56E12" w:rsidRDefault="00037BB9">
      <w:pPr>
        <w:spacing w:after="0" w:line="240" w:lineRule="auto"/>
        <w:jc w:val="left"/>
      </w:pPr>
      <w:r>
        <w:br/>
        <w:t xml:space="preserve">Si un jugador tiene un nombre popular pero sus métricas lo sitúan en la zona </w:t>
      </w:r>
      <w:r>
        <w:t>baja de la curva "S" del gráfico de dispersión o dentro del segmento rojo del anillo, la decisión inteligente es no renovar o renegociar a la baja, independientemente de su estatus mediático.</w:t>
      </w:r>
    </w:p>
    <w:p w14:paraId="7C56478B" w14:textId="77777777" w:rsidR="00F56E12" w:rsidRDefault="00037BB9">
      <w:pPr>
        <w:pStyle w:val="Ttulo2"/>
      </w:pPr>
      <w:bookmarkStart w:id="41" w:name="_heading=h.a2eznycat0ug" w:colFirst="0" w:colLast="0"/>
      <w:bookmarkEnd w:id="41"/>
      <w:r>
        <w:t>Inversión en Eficiencia Ofensiva sobre Volumen</w:t>
      </w:r>
    </w:p>
    <w:p w14:paraId="15039510" w14:textId="77777777" w:rsidR="00F56E12" w:rsidRDefault="00037BB9">
      <w:pPr>
        <w:spacing w:before="280" w:after="280" w:line="240" w:lineRule="auto"/>
      </w:pPr>
      <w:r>
        <w:t>El modelo predict</w:t>
      </w:r>
      <w:r>
        <w:t xml:space="preserve">ivo indica que </w:t>
      </w:r>
      <w:proofErr w:type="spellStart"/>
      <w:r>
        <w:t>ts_pct_score</w:t>
      </w:r>
      <w:proofErr w:type="spellEnd"/>
      <w:r>
        <w:t xml:space="preserve"> (eficiencia de tiro) tiene 36.15% de importancia, superando ampliamente a otras variables. Se recomienda diseñar programas de entrenamiento priorizando:</w:t>
      </w:r>
    </w:p>
    <w:p w14:paraId="457A3A23" w14:textId="77777777" w:rsidR="00F56E12" w:rsidRDefault="00037BB9">
      <w:pPr>
        <w:numPr>
          <w:ilvl w:val="0"/>
          <w:numId w:val="44"/>
        </w:numPr>
        <w:spacing w:before="280" w:after="0" w:line="240" w:lineRule="auto"/>
        <w:jc w:val="left"/>
      </w:pPr>
      <w:r>
        <w:rPr>
          <w:b/>
          <w:bCs/>
        </w:rPr>
        <w:t>Desarrollo de tiro efectivo:</w:t>
      </w:r>
      <w:r>
        <w:t xml:space="preserve"> Sesiones específicas de tiro con analítica en </w:t>
      </w:r>
      <w:r>
        <w:t>tiempo real</w:t>
      </w:r>
    </w:p>
    <w:p w14:paraId="7D153ACF" w14:textId="77777777" w:rsidR="00F56E12" w:rsidRDefault="00037BB9">
      <w:pPr>
        <w:numPr>
          <w:ilvl w:val="0"/>
          <w:numId w:val="44"/>
        </w:numPr>
        <w:spacing w:after="0" w:line="240" w:lineRule="auto"/>
        <w:jc w:val="left"/>
      </w:pPr>
      <w:r>
        <w:rPr>
          <w:b/>
          <w:bCs/>
        </w:rPr>
        <w:t>Selección de tiro:</w:t>
      </w:r>
      <w:r>
        <w:t xml:space="preserve"> Entrenar toma de decisiones sobre qué lanzamientos tomar</w:t>
      </w:r>
    </w:p>
    <w:p w14:paraId="327E1F32" w14:textId="77777777" w:rsidR="00F56E12" w:rsidRDefault="00037BB9">
      <w:pPr>
        <w:numPr>
          <w:ilvl w:val="0"/>
          <w:numId w:val="44"/>
        </w:numPr>
        <w:spacing w:after="0" w:line="240" w:lineRule="auto"/>
        <w:jc w:val="left"/>
      </w:pPr>
      <w:r>
        <w:rPr>
          <w:b/>
          <w:bCs/>
        </w:rPr>
        <w:t>Espaciamiento ofensivo:</w:t>
      </w:r>
      <w:r>
        <w:t xml:space="preserve"> Sistemas que generen tiros de mayor calidad</w:t>
      </w:r>
    </w:p>
    <w:p w14:paraId="2B7F8EB7" w14:textId="77777777" w:rsidR="00F56E12" w:rsidRDefault="00037BB9">
      <w:pPr>
        <w:numPr>
          <w:ilvl w:val="0"/>
          <w:numId w:val="44"/>
        </w:numPr>
        <w:spacing w:after="280" w:line="240" w:lineRule="auto"/>
        <w:jc w:val="left"/>
      </w:pPr>
      <w:r>
        <w:rPr>
          <w:b/>
          <w:bCs/>
        </w:rPr>
        <w:t>Analítica en práctica:</w:t>
      </w:r>
      <w:r>
        <w:t xml:space="preserve"> Uso de tecnología de tracking para medir eficiencia en entrenamientos</w:t>
      </w:r>
    </w:p>
    <w:p w14:paraId="5792DC3E" w14:textId="77777777" w:rsidR="00F56E12" w:rsidRDefault="00037BB9">
      <w:pPr>
        <w:spacing w:before="280" w:after="280" w:line="240" w:lineRule="auto"/>
      </w:pPr>
      <w:r>
        <w:rPr>
          <w:b/>
          <w:bCs/>
        </w:rPr>
        <w:t>Objetiv</w:t>
      </w:r>
      <w:r>
        <w:rPr>
          <w:b/>
          <w:bCs/>
        </w:rPr>
        <w:t>o:</w:t>
      </w:r>
      <w:r>
        <w:t xml:space="preserve"> Incrementar el </w:t>
      </w:r>
      <w:proofErr w:type="spellStart"/>
      <w:r>
        <w:t>ts_pct_score</w:t>
      </w:r>
      <w:proofErr w:type="spellEnd"/>
      <w:r>
        <w:t xml:space="preserve"> promedio del equipo en 3-5 puntos porcentuales por temporada.</w:t>
      </w:r>
    </w:p>
    <w:p w14:paraId="38182797" w14:textId="77777777" w:rsidR="00F56E12" w:rsidRDefault="00037BB9">
      <w:pPr>
        <w:pStyle w:val="Ttulo2"/>
      </w:pPr>
      <w:bookmarkStart w:id="42" w:name="_heading=h.om1c62a8ph2h" w:colFirst="0" w:colLast="0"/>
      <w:bookmarkEnd w:id="42"/>
      <w:r>
        <w:t>Estrategia Diferenciada para Talento Subvalorado</w:t>
      </w:r>
    </w:p>
    <w:p w14:paraId="11B3A95E" w14:textId="77777777" w:rsidR="00F56E12" w:rsidRDefault="00037BB9">
      <w:pPr>
        <w:spacing w:before="280" w:after="280" w:line="240" w:lineRule="auto"/>
      </w:pPr>
      <w:r>
        <w:t xml:space="preserve">El Top 10 de jugadores por eficiencia incluye nombres no reconocidos mundialmente (excepto </w:t>
      </w:r>
      <w:proofErr w:type="spellStart"/>
      <w:r>
        <w:t>Draymond</w:t>
      </w:r>
      <w:proofErr w:type="spellEnd"/>
      <w:r>
        <w:t xml:space="preserve"> Green. Se reco</w:t>
      </w:r>
      <w:r>
        <w:t>mienda crear un programa de identificación de talento oculto:</w:t>
      </w:r>
    </w:p>
    <w:p w14:paraId="34754900" w14:textId="77777777" w:rsidR="00F56E12" w:rsidRDefault="00037BB9">
      <w:pPr>
        <w:numPr>
          <w:ilvl w:val="0"/>
          <w:numId w:val="45"/>
        </w:numPr>
        <w:spacing w:before="280" w:after="0" w:line="240" w:lineRule="auto"/>
        <w:jc w:val="left"/>
      </w:pPr>
      <w:r>
        <w:t>Usar el modelo RMO para detectar jugadores con eficiencia excepcional en G-League o ligas internacionales</w:t>
      </w:r>
    </w:p>
    <w:p w14:paraId="127E5447" w14:textId="77777777" w:rsidR="00F56E12" w:rsidRDefault="00037BB9">
      <w:pPr>
        <w:numPr>
          <w:ilvl w:val="0"/>
          <w:numId w:val="45"/>
        </w:numPr>
        <w:spacing w:after="0" w:line="240" w:lineRule="auto"/>
        <w:jc w:val="left"/>
      </w:pPr>
      <w:r>
        <w:t xml:space="preserve">Establecer contratos de bajo riesgo (2-way </w:t>
      </w:r>
      <w:proofErr w:type="spellStart"/>
      <w:r>
        <w:t>contracts</w:t>
      </w:r>
      <w:proofErr w:type="spellEnd"/>
      <w:r>
        <w:t xml:space="preserve">, 10-day </w:t>
      </w:r>
      <w:proofErr w:type="spellStart"/>
      <w:r>
        <w:t>contracts</w:t>
      </w:r>
      <w:proofErr w:type="spellEnd"/>
      <w:r>
        <w:t>) para evaluación</w:t>
      </w:r>
    </w:p>
    <w:p w14:paraId="1373E204" w14:textId="77777777" w:rsidR="00F56E12" w:rsidRDefault="00037BB9">
      <w:pPr>
        <w:numPr>
          <w:ilvl w:val="0"/>
          <w:numId w:val="45"/>
        </w:numPr>
        <w:spacing w:after="0" w:line="240" w:lineRule="auto"/>
        <w:jc w:val="left"/>
      </w:pPr>
      <w:r>
        <w:t>Priorizar eficiencia sobre nombres reconocidos en fichajes de bajo presupuesto</w:t>
      </w:r>
    </w:p>
    <w:p w14:paraId="5FB26C19" w14:textId="77777777" w:rsidR="00F56E12" w:rsidRDefault="00037BB9">
      <w:pPr>
        <w:numPr>
          <w:ilvl w:val="0"/>
          <w:numId w:val="45"/>
        </w:numPr>
        <w:spacing w:after="280" w:line="240" w:lineRule="auto"/>
        <w:jc w:val="left"/>
      </w:pPr>
      <w:r>
        <w:t xml:space="preserve">Analizar jugadores que el modelo predice con alto </w:t>
      </w:r>
      <w:proofErr w:type="spellStart"/>
      <w:r>
        <w:t>global_score</w:t>
      </w:r>
      <w:proofErr w:type="spellEnd"/>
      <w:r>
        <w:t xml:space="preserve"> pero que tienen salarios de mercado bajos</w:t>
      </w:r>
    </w:p>
    <w:p w14:paraId="5AE9E135" w14:textId="77777777" w:rsidR="00F56E12" w:rsidRDefault="00037BB9">
      <w:pPr>
        <w:spacing w:before="280" w:after="280" w:line="240" w:lineRule="auto"/>
      </w:pPr>
      <w:r>
        <w:rPr>
          <w:b/>
          <w:bCs/>
        </w:rPr>
        <w:t>ROI esperado:</w:t>
      </w:r>
      <w:r>
        <w:t xml:space="preserve"> 30-40% de ahorro salarial con rendimiento comparable a jug</w:t>
      </w:r>
      <w:r>
        <w:t>adores establecidos.</w:t>
      </w:r>
    </w:p>
    <w:p w14:paraId="59719E32" w14:textId="77777777" w:rsidR="00F56E12" w:rsidRDefault="00037BB9">
      <w:pPr>
        <w:pStyle w:val="Ttulo2"/>
      </w:pPr>
      <w:bookmarkStart w:id="43" w:name="_heading=h.yoet3lcj2ap0" w:colFirst="0" w:colLast="0"/>
      <w:bookmarkEnd w:id="43"/>
      <w:r>
        <w:t>Monitoreo del "Vara" como Indicador de Salud Organizacional</w:t>
      </w:r>
    </w:p>
    <w:p w14:paraId="76CECC3D" w14:textId="77777777" w:rsidR="00F56E12" w:rsidRDefault="00037BB9">
      <w:pPr>
        <w:spacing w:before="280" w:after="280" w:line="240" w:lineRule="auto"/>
      </w:pPr>
      <w:r>
        <w:t xml:space="preserve">El percentil 10 (vara) refleja la profundidad de plantilla y es indicador temprano de problemas estructurales. Se recomienda implementar seguimiento trimestral de la vara del </w:t>
      </w:r>
      <w:r>
        <w:t>equipo:</w:t>
      </w:r>
    </w:p>
    <w:p w14:paraId="767E2576" w14:textId="77777777" w:rsidR="00F56E12" w:rsidRDefault="00037BB9">
      <w:pPr>
        <w:numPr>
          <w:ilvl w:val="0"/>
          <w:numId w:val="46"/>
        </w:numPr>
        <w:spacing w:before="280" w:after="0" w:line="240" w:lineRule="auto"/>
        <w:jc w:val="left"/>
      </w:pPr>
      <w:r>
        <w:rPr>
          <w:b/>
          <w:bCs/>
        </w:rPr>
        <w:lastRenderedPageBreak/>
        <w:t>Vara ascendente:</w:t>
      </w:r>
      <w:r>
        <w:t xml:space="preserve"> Señal positiva de desarrollo interno y buen reclutamiento</w:t>
      </w:r>
    </w:p>
    <w:p w14:paraId="60700FE2" w14:textId="77777777" w:rsidR="00F56E12" w:rsidRDefault="00037BB9">
      <w:pPr>
        <w:numPr>
          <w:ilvl w:val="0"/>
          <w:numId w:val="46"/>
        </w:numPr>
        <w:spacing w:after="0" w:line="240" w:lineRule="auto"/>
        <w:jc w:val="left"/>
      </w:pPr>
      <w:r>
        <w:rPr>
          <w:b/>
          <w:bCs/>
        </w:rPr>
        <w:t>Vara descendente:</w:t>
      </w:r>
      <w:r>
        <w:t xml:space="preserve"> Alerta de problemas en cantera, lesiones o mala gestión</w:t>
      </w:r>
    </w:p>
    <w:p w14:paraId="461E4038" w14:textId="77777777" w:rsidR="00F56E12" w:rsidRDefault="00037BB9">
      <w:pPr>
        <w:numPr>
          <w:ilvl w:val="0"/>
          <w:numId w:val="46"/>
        </w:numPr>
        <w:spacing w:after="280" w:line="240" w:lineRule="auto"/>
        <w:jc w:val="left"/>
      </w:pPr>
      <w:r>
        <w:rPr>
          <w:b/>
          <w:bCs/>
        </w:rPr>
        <w:t>Comparación con competencia:</w:t>
      </w:r>
      <w:r>
        <w:t xml:space="preserve"> Benchmarking trimestral vs. equipos de la misma división</w:t>
      </w:r>
    </w:p>
    <w:p w14:paraId="11928C7F" w14:textId="77777777" w:rsidR="00F56E12" w:rsidRDefault="00037BB9">
      <w:pPr>
        <w:spacing w:before="280" w:after="280" w:line="240" w:lineRule="auto"/>
      </w:pPr>
      <w:r>
        <w:rPr>
          <w:b/>
          <w:bCs/>
        </w:rPr>
        <w:t>Objetivo:</w:t>
      </w:r>
      <w:r>
        <w:t xml:space="preserve"> Man</w:t>
      </w:r>
      <w:r>
        <w:t>tener la vara del equipo en el percentil 60 o superior de la liga.</w:t>
      </w:r>
    </w:p>
    <w:p w14:paraId="3E24AA0C" w14:textId="77777777" w:rsidR="00F56E12" w:rsidRDefault="00037BB9">
      <w:pPr>
        <w:pStyle w:val="Ttulo2"/>
      </w:pPr>
      <w:bookmarkStart w:id="44" w:name="_heading=h.snc630h4vpnr" w:colFirst="0" w:colLast="0"/>
      <w:bookmarkEnd w:id="44"/>
      <w:r>
        <w:t>Adaptación a la Era Post-Pandemia</w:t>
      </w:r>
    </w:p>
    <w:p w14:paraId="1F9C53E5" w14:textId="77777777" w:rsidR="00F56E12" w:rsidRDefault="00037BB9">
      <w:pPr>
        <w:spacing w:before="280" w:after="280" w:line="240" w:lineRule="auto"/>
      </w:pPr>
      <w:r>
        <w:t>La caída marcada en eficiencia durante 2021-22 y recuperación en 2022-23 sugiere vulnerabilidad a disrupciones externas. Se recomienda desarrollar planes d</w:t>
      </w:r>
      <w:r>
        <w:t>e contingencia para escenarios disruptivos:</w:t>
      </w:r>
    </w:p>
    <w:p w14:paraId="4B4B413F" w14:textId="77777777" w:rsidR="00F56E12" w:rsidRDefault="00037BB9">
      <w:pPr>
        <w:numPr>
          <w:ilvl w:val="0"/>
          <w:numId w:val="47"/>
        </w:numPr>
        <w:spacing w:before="280" w:after="0" w:line="240" w:lineRule="auto"/>
        <w:jc w:val="left"/>
      </w:pPr>
      <w:r>
        <w:t>Protocolos de rendimiento para calendarios condensados</w:t>
      </w:r>
    </w:p>
    <w:p w14:paraId="2112EB8D" w14:textId="77777777" w:rsidR="00F56E12" w:rsidRDefault="00037BB9">
      <w:pPr>
        <w:numPr>
          <w:ilvl w:val="0"/>
          <w:numId w:val="47"/>
        </w:numPr>
        <w:spacing w:after="0" w:line="240" w:lineRule="auto"/>
        <w:jc w:val="left"/>
      </w:pPr>
      <w:r>
        <w:t>Gestión de cargas de trabajo flexible</w:t>
      </w:r>
    </w:p>
    <w:p w14:paraId="6DE335A5" w14:textId="77777777" w:rsidR="00F56E12" w:rsidRDefault="00037BB9">
      <w:pPr>
        <w:numPr>
          <w:ilvl w:val="0"/>
          <w:numId w:val="47"/>
        </w:numPr>
        <w:spacing w:after="0" w:line="240" w:lineRule="auto"/>
        <w:jc w:val="left"/>
      </w:pPr>
      <w:r>
        <w:t>Inversión en medicina deportiva y prevención de lesiones</w:t>
      </w:r>
    </w:p>
    <w:p w14:paraId="408DE856" w14:textId="77777777" w:rsidR="00F56E12" w:rsidRDefault="00037BB9">
      <w:pPr>
        <w:numPr>
          <w:ilvl w:val="0"/>
          <w:numId w:val="47"/>
        </w:numPr>
        <w:spacing w:after="280" w:line="240" w:lineRule="auto"/>
        <w:jc w:val="left"/>
      </w:pPr>
      <w:r>
        <w:t>Diversificación del roster para absorber ausencias inesperadas</w:t>
      </w:r>
    </w:p>
    <w:p w14:paraId="1F170C94" w14:textId="77777777" w:rsidR="00F56E12" w:rsidRDefault="00037BB9">
      <w:pPr>
        <w:pStyle w:val="Ttulo1"/>
      </w:pPr>
      <w:bookmarkStart w:id="45" w:name="_heading=h.irad69lzp3c8" w:colFirst="0" w:colLast="0"/>
      <w:bookmarkEnd w:id="45"/>
      <w:r>
        <w:t xml:space="preserve">Navegación del </w:t>
      </w:r>
      <w:proofErr w:type="spellStart"/>
      <w:r>
        <w:t>Dashboard</w:t>
      </w:r>
      <w:proofErr w:type="spellEnd"/>
    </w:p>
    <w:p w14:paraId="524A3B5E" w14:textId="77777777" w:rsidR="00F56E12" w:rsidRDefault="00037BB9">
      <w:pPr>
        <w:rPr>
          <w:b/>
          <w:bCs/>
        </w:rPr>
      </w:pPr>
      <w:r>
        <w:t>El componente visual del proyecto se estructura en cuatro paneles diseñados para abordar distintas dimensiones del análisis: rendimiento individual, por equipos y la evolución temporal de las estadísticas</w:t>
      </w:r>
    </w:p>
    <w:p w14:paraId="04D4686F" w14:textId="77777777" w:rsidR="00F56E12" w:rsidRDefault="00037BB9">
      <w:pPr>
        <w:pStyle w:val="Ttulo2"/>
      </w:pPr>
      <w:bookmarkStart w:id="46" w:name="_heading=h.3rqs5osgnrkq" w:colFirst="0" w:colLast="0"/>
      <w:bookmarkEnd w:id="46"/>
      <w:r>
        <w:t xml:space="preserve">Rendimiento Individual </w:t>
      </w:r>
      <w:r>
        <w:t>del Equipo</w:t>
      </w:r>
    </w:p>
    <w:p w14:paraId="63B71149" w14:textId="77777777" w:rsidR="00F56E12" w:rsidRDefault="00037BB9">
      <w:pPr>
        <w:spacing w:before="280" w:after="280" w:line="240" w:lineRule="auto"/>
        <w:jc w:val="center"/>
        <w:rPr>
          <w:i/>
          <w:iCs/>
          <w:sz w:val="16"/>
          <w:szCs w:val="16"/>
        </w:rPr>
      </w:pPr>
      <w:r>
        <w:rPr>
          <w:noProof/>
          <w:lang w:val="es-ES" w:eastAsia="es-ES"/>
        </w:rPr>
        <w:drawing>
          <wp:inline distT="114300" distB="114300" distL="114300" distR="114300" wp14:anchorId="71D6B744" wp14:editId="5541A6CF">
            <wp:extent cx="5612130" cy="3136900"/>
            <wp:effectExtent l="0" t="0" r="0" b="0"/>
            <wp:docPr id="11757889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612130" cy="3136900"/>
                    </a:xfrm>
                    <a:prstGeom prst="rect">
                      <a:avLst/>
                    </a:prstGeom>
                    <a:ln/>
                  </pic:spPr>
                </pic:pic>
              </a:graphicData>
            </a:graphic>
          </wp:inline>
        </w:drawing>
      </w:r>
      <w:r>
        <w:rPr>
          <w:i/>
          <w:iCs/>
          <w:sz w:val="16"/>
          <w:szCs w:val="16"/>
        </w:rPr>
        <w:t xml:space="preserve">Gráfico </w:t>
      </w:r>
      <w:sdt>
        <w:sdtPr>
          <w:tag w:val="goog_rdk_5"/>
          <w:id w:val="1731185205"/>
        </w:sdtPr>
        <w:sdtEndPr/>
        <w:sdtContent>
          <w:ins w:id="47" w:author="Lucy Aracelly Melo Martinez" w:date="2025-11-21T02:09:00Z">
            <w:r>
              <w:rPr>
                <w:i/>
                <w:iCs/>
                <w:sz w:val="16"/>
                <w:szCs w:val="16"/>
              </w:rPr>
              <w:t>1</w:t>
            </w:r>
          </w:ins>
        </w:sdtContent>
      </w:sdt>
      <w:r>
        <w:rPr>
          <w:i/>
          <w:iCs/>
          <w:sz w:val="16"/>
          <w:szCs w:val="16"/>
        </w:rPr>
        <w:t xml:space="preserve">1. Pestaña “Individual” en el </w:t>
      </w:r>
      <w:proofErr w:type="spellStart"/>
      <w:r>
        <w:rPr>
          <w:i/>
          <w:iCs/>
          <w:sz w:val="16"/>
          <w:szCs w:val="16"/>
        </w:rPr>
        <w:t>dashboard</w:t>
      </w:r>
      <w:proofErr w:type="spellEnd"/>
    </w:p>
    <w:p w14:paraId="011F08BF" w14:textId="77777777" w:rsidR="00F56E12" w:rsidRDefault="00037BB9">
      <w:pPr>
        <w:spacing w:before="280" w:after="280" w:line="240" w:lineRule="auto"/>
      </w:pPr>
      <w:r>
        <w:lastRenderedPageBreak/>
        <w:t>Para esta parte se quiso profundizar en la granularidad del jugador, analizando métricas de puntuación y eficiencia para detectar talentos específicos y valores atípicos (</w:t>
      </w:r>
      <w:proofErr w:type="spellStart"/>
      <w:r>
        <w:t>outliers</w:t>
      </w:r>
      <w:proofErr w:type="spellEnd"/>
      <w:r>
        <w:t>).</w:t>
      </w:r>
    </w:p>
    <w:p w14:paraId="1E9F3818" w14:textId="77777777" w:rsidR="00F56E12" w:rsidRDefault="00037BB9">
      <w:pPr>
        <w:spacing w:before="280" w:after="280" w:line="240" w:lineRule="auto"/>
      </w:pPr>
      <w:r>
        <w:rPr>
          <w:b/>
          <w:bCs/>
        </w:rPr>
        <w:t>Indicadores</w:t>
      </w:r>
      <w:r>
        <w:rPr>
          <w:b/>
          <w:bCs/>
        </w:rPr>
        <w:t xml:space="preserve"> Clave (</w:t>
      </w:r>
      <w:proofErr w:type="spellStart"/>
      <w:r>
        <w:rPr>
          <w:b/>
          <w:bCs/>
        </w:rPr>
        <w:t>KPIs</w:t>
      </w:r>
      <w:proofErr w:type="spellEnd"/>
      <w:r>
        <w:rPr>
          <w:b/>
          <w:bCs/>
        </w:rPr>
        <w:t>):</w:t>
      </w:r>
    </w:p>
    <w:p w14:paraId="5D37A6BE" w14:textId="77777777" w:rsidR="00F56E12" w:rsidRDefault="00037BB9">
      <w:pPr>
        <w:numPr>
          <w:ilvl w:val="0"/>
          <w:numId w:val="55"/>
        </w:numPr>
        <w:spacing w:before="280" w:after="0" w:line="240" w:lineRule="auto"/>
      </w:pPr>
      <w:proofErr w:type="gramStart"/>
      <w:r>
        <w:rPr>
          <w:b/>
          <w:bCs/>
        </w:rPr>
        <w:t>Total</w:t>
      </w:r>
      <w:proofErr w:type="gramEnd"/>
      <w:r>
        <w:rPr>
          <w:b/>
          <w:bCs/>
        </w:rPr>
        <w:t xml:space="preserve"> de jugadores:</w:t>
      </w:r>
      <w:r>
        <w:t xml:space="preserve"> 2,239 (en la selección actual aplicando filtros)</w:t>
      </w:r>
    </w:p>
    <w:p w14:paraId="3B04AAF1" w14:textId="77777777" w:rsidR="00F56E12" w:rsidRDefault="00037BB9">
      <w:pPr>
        <w:numPr>
          <w:ilvl w:val="0"/>
          <w:numId w:val="55"/>
        </w:numPr>
        <w:spacing w:after="0" w:line="240" w:lineRule="auto"/>
      </w:pPr>
      <w:r>
        <w:rPr>
          <w:b/>
          <w:bCs/>
        </w:rPr>
        <w:t>Jugadores "Malo":</w:t>
      </w:r>
      <w:r>
        <w:t xml:space="preserve"> 1,427 según el filtro aplicado</w:t>
      </w:r>
    </w:p>
    <w:p w14:paraId="3D1EAE87" w14:textId="77777777" w:rsidR="00F56E12" w:rsidRDefault="00037BB9">
      <w:pPr>
        <w:numPr>
          <w:ilvl w:val="0"/>
          <w:numId w:val="55"/>
        </w:numPr>
        <w:spacing w:after="280" w:line="240" w:lineRule="auto"/>
      </w:pPr>
      <w:r>
        <w:rPr>
          <w:b/>
          <w:bCs/>
        </w:rPr>
        <w:t>Porcentaje "Malo":</w:t>
      </w:r>
      <w:r>
        <w:t xml:space="preserve"> 12.79%</w:t>
      </w:r>
    </w:p>
    <w:p w14:paraId="5D1A35C0" w14:textId="77777777" w:rsidR="00F56E12" w:rsidRDefault="00037BB9">
      <w:pPr>
        <w:spacing w:before="280" w:after="280" w:line="240" w:lineRule="auto"/>
      </w:pPr>
      <w:r>
        <w:t xml:space="preserve">Estos </w:t>
      </w:r>
      <w:proofErr w:type="spellStart"/>
      <w:r>
        <w:t>KPIs</w:t>
      </w:r>
      <w:proofErr w:type="spellEnd"/>
      <w:r>
        <w:t xml:space="preserve"> permiten dimensionar la muestra analizada y evaluar la distribución de rendimiento den</w:t>
      </w:r>
      <w:r>
        <w:t>tro del subconjunto seleccionado.</w:t>
      </w:r>
    </w:p>
    <w:p w14:paraId="518CF63E" w14:textId="77777777" w:rsidR="00F56E12" w:rsidRDefault="00037BB9">
      <w:pPr>
        <w:spacing w:before="280" w:after="280" w:line="240" w:lineRule="auto"/>
      </w:pPr>
      <w:r>
        <w:rPr>
          <w:b/>
          <w:bCs/>
        </w:rPr>
        <w:t>Visualizaciones:</w:t>
      </w:r>
    </w:p>
    <w:p w14:paraId="27CF8D27" w14:textId="77777777" w:rsidR="00F56E12" w:rsidRDefault="00037BB9">
      <w:pPr>
        <w:spacing w:before="280" w:after="280" w:line="240" w:lineRule="auto"/>
        <w:rPr>
          <w:b/>
          <w:bCs/>
        </w:rPr>
      </w:pPr>
      <w:r>
        <w:rPr>
          <w:b/>
          <w:bCs/>
        </w:rPr>
        <w:t>a) Gráfico de Barras Horizontales (Puntaje Total por Jugador)</w:t>
      </w:r>
    </w:p>
    <w:p w14:paraId="6066E8D5" w14:textId="77777777" w:rsidR="00F56E12" w:rsidRDefault="00037BB9">
      <w:pPr>
        <w:spacing w:before="280" w:after="280" w:line="240" w:lineRule="auto"/>
      </w:pPr>
      <w:r>
        <w:t>Jerarquiza a los jugadores basándose en un "Global Score" o puntaje compuesto:</w:t>
      </w:r>
    </w:p>
    <w:p w14:paraId="66FF2126" w14:textId="77777777" w:rsidR="00F56E12" w:rsidRDefault="00037BB9">
      <w:pPr>
        <w:numPr>
          <w:ilvl w:val="0"/>
          <w:numId w:val="56"/>
        </w:numPr>
        <w:spacing w:before="280" w:after="0" w:line="240" w:lineRule="auto"/>
      </w:pPr>
      <w:r>
        <w:rPr>
          <w:b/>
          <w:bCs/>
        </w:rPr>
        <w:t>Gradiente de color:</w:t>
      </w:r>
      <w:r>
        <w:t xml:space="preserve"> Del rojo (bajo rendimiento) al verde (alto r</w:t>
      </w:r>
      <w:r>
        <w:t>endimiento)</w:t>
      </w:r>
    </w:p>
    <w:p w14:paraId="64A78C9D" w14:textId="77777777" w:rsidR="00F56E12" w:rsidRDefault="00037BB9">
      <w:pPr>
        <w:numPr>
          <w:ilvl w:val="0"/>
          <w:numId w:val="56"/>
        </w:numPr>
        <w:spacing w:after="0" w:line="240" w:lineRule="auto"/>
      </w:pPr>
      <w:r>
        <w:rPr>
          <w:b/>
          <w:bCs/>
        </w:rPr>
        <w:t>Jugadores destacados en extremo superior:</w:t>
      </w:r>
      <w:r>
        <w:t xml:space="preserve"> </w:t>
      </w:r>
      <w:proofErr w:type="spellStart"/>
      <w:r>
        <w:t>LeBron</w:t>
      </w:r>
      <w:proofErr w:type="spellEnd"/>
      <w:r>
        <w:t xml:space="preserve"> James, Tim Duncan, </w:t>
      </w:r>
      <w:proofErr w:type="spellStart"/>
      <w:r>
        <w:t>Zydrunas</w:t>
      </w:r>
      <w:proofErr w:type="spellEnd"/>
      <w:r>
        <w:t xml:space="preserve"> </w:t>
      </w:r>
      <w:proofErr w:type="spellStart"/>
      <w:r>
        <w:t>Ilgauskas</w:t>
      </w:r>
      <w:proofErr w:type="spellEnd"/>
    </w:p>
    <w:p w14:paraId="0ACA4CC3" w14:textId="77777777" w:rsidR="00F56E12" w:rsidRDefault="00037BB9">
      <w:pPr>
        <w:numPr>
          <w:ilvl w:val="0"/>
          <w:numId w:val="56"/>
        </w:numPr>
        <w:spacing w:after="280" w:line="240" w:lineRule="auto"/>
      </w:pPr>
      <w:r>
        <w:rPr>
          <w:b/>
          <w:bCs/>
        </w:rPr>
        <w:t>Validación del modelo:</w:t>
      </w:r>
      <w:r>
        <w:t xml:space="preserve"> La presencia de figuras reconocidas en la cima valida la capacidad del modelo</w:t>
      </w:r>
    </w:p>
    <w:p w14:paraId="0DEF93A2" w14:textId="77777777" w:rsidR="00F56E12" w:rsidRDefault="00037BB9">
      <w:pPr>
        <w:spacing w:before="280" w:after="280" w:line="240" w:lineRule="auto"/>
      </w:pPr>
      <w:r>
        <w:rPr>
          <w:b/>
          <w:bCs/>
        </w:rPr>
        <w:t>Uso estratégico:</w:t>
      </w:r>
    </w:p>
    <w:p w14:paraId="3AFF6992" w14:textId="77777777" w:rsidR="00F56E12" w:rsidRDefault="00037BB9">
      <w:pPr>
        <w:numPr>
          <w:ilvl w:val="0"/>
          <w:numId w:val="57"/>
        </w:numPr>
        <w:spacing w:before="280" w:after="0" w:line="240" w:lineRule="auto"/>
      </w:pPr>
      <w:r>
        <w:t xml:space="preserve">Identificar rápidamente a los mejores y peores </w:t>
      </w:r>
      <w:proofErr w:type="spellStart"/>
      <w:r>
        <w:t>performers</w:t>
      </w:r>
      <w:proofErr w:type="spellEnd"/>
    </w:p>
    <w:p w14:paraId="7381D6F5" w14:textId="77777777" w:rsidR="00F56E12" w:rsidRDefault="00037BB9">
      <w:pPr>
        <w:numPr>
          <w:ilvl w:val="0"/>
          <w:numId w:val="57"/>
        </w:numPr>
        <w:spacing w:after="0" w:line="240" w:lineRule="auto"/>
      </w:pPr>
      <w:r>
        <w:t>Comparar jugadores dentro del mismo equipo</w:t>
      </w:r>
    </w:p>
    <w:p w14:paraId="57207BCC" w14:textId="77777777" w:rsidR="00F56E12" w:rsidRDefault="00037BB9">
      <w:pPr>
        <w:numPr>
          <w:ilvl w:val="0"/>
          <w:numId w:val="57"/>
        </w:numPr>
        <w:spacing w:after="280" w:line="240" w:lineRule="auto"/>
      </w:pPr>
      <w:r>
        <w:t>Detectar jugadores con potencial de mejora (zona media-alta)</w:t>
      </w:r>
    </w:p>
    <w:p w14:paraId="143A389F" w14:textId="77777777" w:rsidR="00F56E12" w:rsidRDefault="00037BB9">
      <w:pPr>
        <w:spacing w:before="280" w:after="280" w:line="240" w:lineRule="auto"/>
        <w:rPr>
          <w:b/>
          <w:bCs/>
        </w:rPr>
      </w:pPr>
      <w:r>
        <w:rPr>
          <w:b/>
          <w:bCs/>
        </w:rPr>
        <w:t>b) Gráfico de Dispersión (</w:t>
      </w:r>
      <w:proofErr w:type="spellStart"/>
      <w:r>
        <w:rPr>
          <w:b/>
          <w:bCs/>
        </w:rPr>
        <w:t>Scatter</w:t>
      </w:r>
      <w:proofErr w:type="spellEnd"/>
      <w:r>
        <w:rPr>
          <w:b/>
          <w:bCs/>
        </w:rPr>
        <w:t xml:space="preserve"> </w:t>
      </w:r>
      <w:proofErr w:type="spellStart"/>
      <w:r>
        <w:rPr>
          <w:b/>
          <w:bCs/>
        </w:rPr>
        <w:t>Plot</w:t>
      </w:r>
      <w:proofErr w:type="spellEnd"/>
      <w:r>
        <w:rPr>
          <w:b/>
          <w:bCs/>
        </w:rPr>
        <w:t xml:space="preserve"> - Puntos por Jugador)</w:t>
      </w:r>
    </w:p>
    <w:p w14:paraId="189AFABD" w14:textId="77777777" w:rsidR="00F56E12" w:rsidRDefault="00037BB9">
      <w:pPr>
        <w:spacing w:before="280" w:after="280" w:line="240" w:lineRule="auto"/>
      </w:pPr>
      <w:r>
        <w:t>Relaciona a los jugadores con sus</w:t>
      </w:r>
      <w:r>
        <w:t xml:space="preserve"> puntos anotados:</w:t>
      </w:r>
    </w:p>
    <w:p w14:paraId="0C91E95F" w14:textId="77777777" w:rsidR="00F56E12" w:rsidRDefault="00037BB9">
      <w:pPr>
        <w:numPr>
          <w:ilvl w:val="0"/>
          <w:numId w:val="58"/>
        </w:numPr>
        <w:spacing w:before="280" w:after="0" w:line="240" w:lineRule="auto"/>
      </w:pPr>
      <w:r>
        <w:rPr>
          <w:b/>
          <w:bCs/>
        </w:rPr>
        <w:t>Distribución en forma de "S":</w:t>
      </w:r>
      <w:r>
        <w:t xml:space="preserve"> Curva ascendente que permite identificar distintos </w:t>
      </w:r>
      <w:proofErr w:type="spellStart"/>
      <w:r>
        <w:t>tier</w:t>
      </w:r>
      <w:proofErr w:type="spellEnd"/>
      <w:r>
        <w:t xml:space="preserve"> (niveles) de anotadores</w:t>
      </w:r>
    </w:p>
    <w:p w14:paraId="54B2AAA4" w14:textId="77777777" w:rsidR="00F56E12" w:rsidRDefault="00037BB9">
      <w:pPr>
        <w:numPr>
          <w:ilvl w:val="0"/>
          <w:numId w:val="58"/>
        </w:numPr>
        <w:spacing w:after="0" w:line="240" w:lineRule="auto"/>
      </w:pPr>
      <w:r>
        <w:rPr>
          <w:b/>
          <w:bCs/>
        </w:rPr>
        <w:t>Base amplia:</w:t>
      </w:r>
      <w:r>
        <w:t xml:space="preserve"> Jugadores con puntuación baja/media (mayoría)</w:t>
      </w:r>
    </w:p>
    <w:p w14:paraId="65493A34" w14:textId="77777777" w:rsidR="00F56E12" w:rsidRDefault="00037BB9">
      <w:pPr>
        <w:numPr>
          <w:ilvl w:val="0"/>
          <w:numId w:val="58"/>
        </w:numPr>
        <w:spacing w:after="0" w:line="240" w:lineRule="auto"/>
      </w:pPr>
      <w:r>
        <w:rPr>
          <w:b/>
          <w:bCs/>
        </w:rPr>
        <w:t>Extremo superior derecho:</w:t>
      </w:r>
      <w:r>
        <w:t xml:space="preserve"> Grupo selecto de élite</w:t>
      </w:r>
    </w:p>
    <w:p w14:paraId="454ADAEC" w14:textId="77777777" w:rsidR="00F56E12" w:rsidRDefault="00037BB9">
      <w:pPr>
        <w:numPr>
          <w:ilvl w:val="0"/>
          <w:numId w:val="58"/>
        </w:numPr>
        <w:spacing w:after="280" w:line="240" w:lineRule="auto"/>
      </w:pPr>
      <w:r>
        <w:rPr>
          <w:b/>
          <w:bCs/>
        </w:rPr>
        <w:t>Código de color:</w:t>
      </w:r>
      <w:r>
        <w:t xml:space="preserve"> Ver</w:t>
      </w:r>
      <w:r>
        <w:t>de (rendimiento alto), amarillo (medio), rojo (bajo)</w:t>
      </w:r>
    </w:p>
    <w:p w14:paraId="63BD5724" w14:textId="77777777" w:rsidR="00F56E12" w:rsidRDefault="00037BB9">
      <w:pPr>
        <w:spacing w:before="280" w:after="280" w:line="240" w:lineRule="auto"/>
      </w:pPr>
      <w:r>
        <w:rPr>
          <w:b/>
          <w:bCs/>
        </w:rPr>
        <w:t>Uso estratégico:</w:t>
      </w:r>
    </w:p>
    <w:p w14:paraId="71C4DDE3" w14:textId="77777777" w:rsidR="00F56E12" w:rsidRDefault="00037BB9">
      <w:pPr>
        <w:numPr>
          <w:ilvl w:val="0"/>
          <w:numId w:val="59"/>
        </w:numPr>
        <w:spacing w:before="280" w:after="0" w:line="240" w:lineRule="auto"/>
      </w:pPr>
      <w:r>
        <w:lastRenderedPageBreak/>
        <w:t xml:space="preserve">Identificar </w:t>
      </w:r>
      <w:proofErr w:type="spellStart"/>
      <w:r>
        <w:t>outliers</w:t>
      </w:r>
      <w:proofErr w:type="spellEnd"/>
      <w:r>
        <w:t xml:space="preserve"> positivos (potencial estrella) y negativos (bajo rendimiento)</w:t>
      </w:r>
    </w:p>
    <w:p w14:paraId="28813731" w14:textId="77777777" w:rsidR="00F56E12" w:rsidRDefault="00037BB9">
      <w:pPr>
        <w:numPr>
          <w:ilvl w:val="0"/>
          <w:numId w:val="59"/>
        </w:numPr>
        <w:spacing w:after="0" w:line="240" w:lineRule="auto"/>
      </w:pPr>
      <w:r>
        <w:t xml:space="preserve">Detectar jugadores que anotan </w:t>
      </w:r>
      <w:proofErr w:type="gramStart"/>
      <w:r>
        <w:t>mucho</w:t>
      </w:r>
      <w:proofErr w:type="gramEnd"/>
      <w:r>
        <w:t xml:space="preserve"> pero con baja eficiencia (volumen sin impacto)</w:t>
      </w:r>
    </w:p>
    <w:p w14:paraId="002F11AB" w14:textId="77777777" w:rsidR="00F56E12" w:rsidRDefault="00037BB9">
      <w:pPr>
        <w:numPr>
          <w:ilvl w:val="0"/>
          <w:numId w:val="59"/>
        </w:numPr>
        <w:spacing w:after="280" w:line="240" w:lineRule="auto"/>
      </w:pPr>
      <w:r>
        <w:t>Análisis de correlac</w:t>
      </w:r>
      <w:r>
        <w:t>ión entre puntos y eficiencia global</w:t>
      </w:r>
    </w:p>
    <w:p w14:paraId="28C58FCF" w14:textId="77777777" w:rsidR="00F56E12" w:rsidRDefault="00037BB9">
      <w:pPr>
        <w:spacing w:before="280" w:after="280" w:line="240" w:lineRule="auto"/>
      </w:pPr>
      <w:r>
        <w:rPr>
          <w:b/>
          <w:bCs/>
        </w:rPr>
        <w:t>Filtros disponibles:</w:t>
      </w:r>
    </w:p>
    <w:p w14:paraId="3E2AC501" w14:textId="77777777" w:rsidR="00F56E12" w:rsidRDefault="00037BB9">
      <w:pPr>
        <w:numPr>
          <w:ilvl w:val="0"/>
          <w:numId w:val="60"/>
        </w:numPr>
        <w:spacing w:before="280" w:after="0" w:line="240" w:lineRule="auto"/>
      </w:pPr>
      <w:r>
        <w:t>Selección por equipo</w:t>
      </w:r>
    </w:p>
    <w:p w14:paraId="09D48032" w14:textId="77777777" w:rsidR="00F56E12" w:rsidRDefault="00037BB9">
      <w:pPr>
        <w:numPr>
          <w:ilvl w:val="0"/>
          <w:numId w:val="60"/>
        </w:numPr>
        <w:spacing w:after="0" w:line="240" w:lineRule="auto"/>
      </w:pPr>
      <w:r>
        <w:t>Filtro por temporada</w:t>
      </w:r>
    </w:p>
    <w:p w14:paraId="3846C6EC" w14:textId="77777777" w:rsidR="00F56E12" w:rsidRDefault="00037BB9">
      <w:pPr>
        <w:numPr>
          <w:ilvl w:val="0"/>
          <w:numId w:val="60"/>
        </w:numPr>
        <w:spacing w:after="0" w:line="240" w:lineRule="auto"/>
      </w:pPr>
      <w:r>
        <w:t>Búsqueda por nombre de jugador</w:t>
      </w:r>
    </w:p>
    <w:p w14:paraId="0E4A0D86" w14:textId="77777777" w:rsidR="00F56E12" w:rsidRDefault="00037BB9">
      <w:pPr>
        <w:numPr>
          <w:ilvl w:val="0"/>
          <w:numId w:val="60"/>
        </w:numPr>
        <w:spacing w:after="280" w:line="240" w:lineRule="auto"/>
      </w:pPr>
      <w:r>
        <w:t xml:space="preserve">Filtro por rango de puntos o </w:t>
      </w:r>
      <w:proofErr w:type="spellStart"/>
      <w:r>
        <w:t>global_score</w:t>
      </w:r>
      <w:proofErr w:type="spellEnd"/>
    </w:p>
    <w:p w14:paraId="49F59396" w14:textId="77777777" w:rsidR="00F56E12" w:rsidRDefault="00037BB9">
      <w:pPr>
        <w:spacing w:before="280" w:after="280" w:line="240" w:lineRule="auto"/>
      </w:pPr>
      <w:r>
        <w:rPr>
          <w:b/>
          <w:bCs/>
        </w:rPr>
        <w:t>Interactividad:</w:t>
      </w:r>
    </w:p>
    <w:p w14:paraId="6D2BCD63" w14:textId="77777777" w:rsidR="00F56E12" w:rsidRDefault="00037BB9">
      <w:pPr>
        <w:numPr>
          <w:ilvl w:val="0"/>
          <w:numId w:val="61"/>
        </w:numPr>
        <w:spacing w:before="280" w:after="0" w:line="240" w:lineRule="auto"/>
      </w:pPr>
      <w:proofErr w:type="spellStart"/>
      <w:r>
        <w:t>Hover</w:t>
      </w:r>
      <w:proofErr w:type="spellEnd"/>
      <w:r>
        <w:t xml:space="preserve"> sobre barras/puntos muestra detalles completos del jugador</w:t>
      </w:r>
    </w:p>
    <w:p w14:paraId="44733E62" w14:textId="77777777" w:rsidR="00F56E12" w:rsidRDefault="00037BB9">
      <w:pPr>
        <w:numPr>
          <w:ilvl w:val="0"/>
          <w:numId w:val="61"/>
        </w:numPr>
        <w:spacing w:after="0" w:line="240" w:lineRule="auto"/>
      </w:pPr>
      <w:proofErr w:type="spellStart"/>
      <w:r>
        <w:t>Click</w:t>
      </w:r>
      <w:proofErr w:type="spellEnd"/>
      <w:r>
        <w:t xml:space="preserve"> en jugador permite drill-</w:t>
      </w:r>
      <w:proofErr w:type="spellStart"/>
      <w:r>
        <w:t>down</w:t>
      </w:r>
      <w:proofErr w:type="spellEnd"/>
      <w:r>
        <w:t xml:space="preserve"> a estadísticas detalladas</w:t>
      </w:r>
    </w:p>
    <w:p w14:paraId="142D1357" w14:textId="77777777" w:rsidR="00F56E12" w:rsidRDefault="00037BB9">
      <w:pPr>
        <w:numPr>
          <w:ilvl w:val="0"/>
          <w:numId w:val="61"/>
        </w:numPr>
        <w:spacing w:after="280" w:line="240" w:lineRule="auto"/>
      </w:pPr>
      <w:r>
        <w:t>Exportación de datos filtrados a CSV</w:t>
      </w:r>
    </w:p>
    <w:p w14:paraId="204BAD00" w14:textId="77777777" w:rsidR="00F56E12" w:rsidRDefault="00037BB9">
      <w:pPr>
        <w:pStyle w:val="Ttulo2"/>
      </w:pPr>
      <w:bookmarkStart w:id="48" w:name="_heading=h.ysuhwow361dx" w:colFirst="0" w:colLast="0"/>
      <w:bookmarkEnd w:id="48"/>
      <w:r>
        <w:t>Panorama por equipo en la temporada</w:t>
      </w:r>
    </w:p>
    <w:p w14:paraId="12389BEA" w14:textId="77777777" w:rsidR="00F56E12" w:rsidRDefault="00037BB9">
      <w:pPr>
        <w:spacing w:before="280" w:after="280" w:line="240" w:lineRule="auto"/>
        <w:jc w:val="center"/>
      </w:pPr>
      <w:r>
        <w:rPr>
          <w:noProof/>
          <w:lang w:val="es-ES" w:eastAsia="es-ES"/>
        </w:rPr>
        <w:drawing>
          <wp:inline distT="114300" distB="114300" distL="114300" distR="114300" wp14:anchorId="52A93DD2" wp14:editId="41B58D56">
            <wp:extent cx="5612130" cy="3136900"/>
            <wp:effectExtent l="0" t="0" r="0" b="0"/>
            <wp:docPr id="11757889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612130" cy="3136900"/>
                    </a:xfrm>
                    <a:prstGeom prst="rect">
                      <a:avLst/>
                    </a:prstGeom>
                    <a:ln/>
                  </pic:spPr>
                </pic:pic>
              </a:graphicData>
            </a:graphic>
          </wp:inline>
        </w:drawing>
      </w:r>
      <w:r>
        <w:rPr>
          <w:i/>
          <w:iCs/>
          <w:sz w:val="16"/>
          <w:szCs w:val="16"/>
        </w:rPr>
        <w:t xml:space="preserve">Gráfico 12. Pestaña “equipo” en el </w:t>
      </w:r>
      <w:proofErr w:type="spellStart"/>
      <w:r>
        <w:rPr>
          <w:i/>
          <w:iCs/>
          <w:sz w:val="16"/>
          <w:szCs w:val="16"/>
        </w:rPr>
        <w:t>dashboard</w:t>
      </w:r>
      <w:proofErr w:type="spellEnd"/>
    </w:p>
    <w:p w14:paraId="20C21B5A" w14:textId="77777777" w:rsidR="00F56E12" w:rsidRDefault="00037BB9">
      <w:pPr>
        <w:spacing w:before="280" w:after="280" w:line="240" w:lineRule="auto"/>
      </w:pPr>
      <w:r>
        <w:t xml:space="preserve">En esta parte del </w:t>
      </w:r>
      <w:proofErr w:type="spellStart"/>
      <w:r>
        <w:t>dashboard</w:t>
      </w:r>
      <w:proofErr w:type="spellEnd"/>
      <w:r>
        <w:t xml:space="preserve"> se pretende proporcionar una visión estratégica</w:t>
      </w:r>
      <w:r>
        <w:t xml:space="preserve"> de la composición de la liga, evaluando la calidad de las plantillas de los distintos equipos históricos y actuales.</w:t>
      </w:r>
    </w:p>
    <w:p w14:paraId="51A02024" w14:textId="77777777" w:rsidR="00F56E12" w:rsidRDefault="00037BB9">
      <w:pPr>
        <w:spacing w:before="280" w:after="280" w:line="240" w:lineRule="auto"/>
      </w:pPr>
      <w:r>
        <w:rPr>
          <w:b/>
          <w:bCs/>
        </w:rPr>
        <w:lastRenderedPageBreak/>
        <w:t>Indicadores Clave (</w:t>
      </w:r>
      <w:proofErr w:type="spellStart"/>
      <w:r>
        <w:rPr>
          <w:b/>
          <w:bCs/>
        </w:rPr>
        <w:t>KPIs</w:t>
      </w:r>
      <w:proofErr w:type="spellEnd"/>
      <w:r>
        <w:rPr>
          <w:b/>
          <w:bCs/>
        </w:rPr>
        <w:t>):</w:t>
      </w:r>
    </w:p>
    <w:p w14:paraId="06FDD3C2" w14:textId="77777777" w:rsidR="00F56E12" w:rsidRDefault="00037BB9">
      <w:pPr>
        <w:numPr>
          <w:ilvl w:val="0"/>
          <w:numId w:val="71"/>
        </w:numPr>
        <w:spacing w:before="280" w:after="0" w:line="240" w:lineRule="auto"/>
      </w:pPr>
      <w:proofErr w:type="gramStart"/>
      <w:r>
        <w:rPr>
          <w:b/>
          <w:bCs/>
        </w:rPr>
        <w:t>Total</w:t>
      </w:r>
      <w:proofErr w:type="gramEnd"/>
      <w:r>
        <w:rPr>
          <w:b/>
          <w:bCs/>
        </w:rPr>
        <w:t xml:space="preserve"> de Equipos (36):</w:t>
      </w:r>
      <w:r>
        <w:t xml:space="preserve"> Contempla tanto las franquicias activas como aquellas históricas (ej. Vancouver Grizzlies</w:t>
      </w:r>
      <w:r>
        <w:t xml:space="preserve">, Seattle </w:t>
      </w:r>
      <w:proofErr w:type="spellStart"/>
      <w:r>
        <w:t>SuperSonics</w:t>
      </w:r>
      <w:proofErr w:type="spellEnd"/>
      <w:r>
        <w:t>), lo que indica un alcance histórico completo en la base de datos</w:t>
      </w:r>
    </w:p>
    <w:p w14:paraId="52B16250" w14:textId="77777777" w:rsidR="00F56E12" w:rsidRDefault="00037BB9">
      <w:pPr>
        <w:numPr>
          <w:ilvl w:val="0"/>
          <w:numId w:val="71"/>
        </w:numPr>
        <w:spacing w:after="0" w:line="240" w:lineRule="auto"/>
      </w:pPr>
      <w:r>
        <w:rPr>
          <w:b/>
          <w:bCs/>
        </w:rPr>
        <w:t>Tasa de "Jugadores Malos" (12.79%):</w:t>
      </w:r>
      <w:r>
        <w:t xml:space="preserve"> Un KPI crítico que define el umbral de calidad de la liga, indicando que aproximadamente 1 de cada 8 jugadores no cumple con los est</w:t>
      </w:r>
      <w:r>
        <w:t>ándares de rendimiento esperados según el modelo de clasificación utilizado</w:t>
      </w:r>
    </w:p>
    <w:p w14:paraId="7A1570AC" w14:textId="77777777" w:rsidR="00F56E12" w:rsidRDefault="00037BB9">
      <w:pPr>
        <w:numPr>
          <w:ilvl w:val="0"/>
          <w:numId w:val="71"/>
        </w:numPr>
        <w:spacing w:after="280" w:line="240" w:lineRule="auto"/>
      </w:pPr>
      <w:r>
        <w:rPr>
          <w:b/>
          <w:bCs/>
        </w:rPr>
        <w:t xml:space="preserve">Distribución binaria: </w:t>
      </w:r>
      <w:r>
        <w:t>1,000 jugadores clasificados como "Malo" (12.79%) y 10,000 jugadores clasificados como "Bueno" (87.21%)</w:t>
      </w:r>
    </w:p>
    <w:p w14:paraId="23907FFB" w14:textId="77777777" w:rsidR="00F56E12" w:rsidRDefault="00037BB9">
      <w:pPr>
        <w:spacing w:before="280" w:after="280" w:line="240" w:lineRule="auto"/>
      </w:pPr>
      <w:r>
        <w:rPr>
          <w:b/>
          <w:bCs/>
        </w:rPr>
        <w:t>Visualizaciones:</w:t>
      </w:r>
    </w:p>
    <w:p w14:paraId="798A7FA5" w14:textId="77777777" w:rsidR="00F56E12" w:rsidRDefault="00037BB9">
      <w:pPr>
        <w:spacing w:before="280" w:after="280" w:line="240" w:lineRule="auto"/>
        <w:rPr>
          <w:b/>
          <w:bCs/>
        </w:rPr>
      </w:pPr>
      <w:r>
        <w:rPr>
          <w:b/>
          <w:bCs/>
        </w:rPr>
        <w:t>a) Gráfico de Barras (Porcentaje de m</w:t>
      </w:r>
      <w:r>
        <w:rPr>
          <w:b/>
          <w:bCs/>
        </w:rPr>
        <w:t>alos por equipo)</w:t>
      </w:r>
    </w:p>
    <w:p w14:paraId="514FD760" w14:textId="77777777" w:rsidR="00F56E12" w:rsidRDefault="00037BB9">
      <w:pPr>
        <w:spacing w:before="280" w:after="280" w:line="240" w:lineRule="auto"/>
      </w:pPr>
      <w:r>
        <w:t>Clasifica a las franquicias según la proporción de jugadores con bajo rendimiento en sus plantillas:</w:t>
      </w:r>
    </w:p>
    <w:p w14:paraId="7F065038" w14:textId="77777777" w:rsidR="00F56E12" w:rsidRDefault="00037BB9">
      <w:pPr>
        <w:numPr>
          <w:ilvl w:val="0"/>
          <w:numId w:val="50"/>
        </w:numPr>
        <w:spacing w:before="280" w:after="0" w:line="240" w:lineRule="auto"/>
      </w:pPr>
      <w:r>
        <w:rPr>
          <w:b/>
          <w:bCs/>
        </w:rPr>
        <w:t>Barras rojas:</w:t>
      </w:r>
      <w:r>
        <w:t xml:space="preserve"> Equipos con mayor proporción de bajo rendimiento (típicamente equipos históricos desaparecidos o en reconstrucción como VAN - Vancouver o CHH - Charlotte </w:t>
      </w:r>
      <w:proofErr w:type="spellStart"/>
      <w:r>
        <w:t>Hornets</w:t>
      </w:r>
      <w:proofErr w:type="spellEnd"/>
      <w:r>
        <w:t xml:space="preserve"> antiguos)</w:t>
      </w:r>
    </w:p>
    <w:p w14:paraId="30406616" w14:textId="77777777" w:rsidR="00F56E12" w:rsidRDefault="00037BB9">
      <w:pPr>
        <w:numPr>
          <w:ilvl w:val="0"/>
          <w:numId w:val="50"/>
        </w:numPr>
        <w:spacing w:after="0" w:line="240" w:lineRule="auto"/>
      </w:pPr>
      <w:r>
        <w:rPr>
          <w:b/>
          <w:bCs/>
        </w:rPr>
        <w:t>Barras verdes:</w:t>
      </w:r>
      <w:r>
        <w:t xml:space="preserve"> Franquicias exitosas que mantienen tasas menores de jugadores de baj</w:t>
      </w:r>
      <w:r>
        <w:t>o rendimiento</w:t>
      </w:r>
    </w:p>
    <w:p w14:paraId="319929A4" w14:textId="77777777" w:rsidR="00F56E12" w:rsidRDefault="00037BB9">
      <w:pPr>
        <w:numPr>
          <w:ilvl w:val="0"/>
          <w:numId w:val="50"/>
        </w:numPr>
        <w:spacing w:after="280" w:line="240" w:lineRule="auto"/>
      </w:pPr>
      <w:r>
        <w:rPr>
          <w:b/>
          <w:bCs/>
        </w:rPr>
        <w:t>Rango observado:</w:t>
      </w:r>
      <w:r>
        <w:t xml:space="preserve"> 11.38% - 13.89%, indicando dispersión estrecha y homogénea</w:t>
      </w:r>
    </w:p>
    <w:p w14:paraId="5BDF55A3" w14:textId="77777777" w:rsidR="00F56E12" w:rsidRDefault="00037BB9">
      <w:pPr>
        <w:spacing w:before="280" w:after="280" w:line="240" w:lineRule="auto"/>
      </w:pPr>
      <w:r>
        <w:rPr>
          <w:b/>
          <w:bCs/>
        </w:rPr>
        <w:t>Uso estratégico:</w:t>
      </w:r>
      <w:r>
        <w:t xml:space="preserve"> Identificar equipos que requieren reestructuración profunda vs. aquellos que solo necesitan ajustes menores.</w:t>
      </w:r>
    </w:p>
    <w:p w14:paraId="21E53EFC" w14:textId="77777777" w:rsidR="00F56E12" w:rsidRDefault="00037BB9">
      <w:pPr>
        <w:spacing w:before="280" w:after="280" w:line="240" w:lineRule="auto"/>
        <w:rPr>
          <w:b/>
          <w:bCs/>
        </w:rPr>
      </w:pPr>
      <w:r>
        <w:rPr>
          <w:b/>
          <w:bCs/>
        </w:rPr>
        <w:t>b) Gráfico de Anillo/Dona (Cantidad de b</w:t>
      </w:r>
      <w:r>
        <w:rPr>
          <w:b/>
          <w:bCs/>
        </w:rPr>
        <w:t>uenos y malos)</w:t>
      </w:r>
    </w:p>
    <w:p w14:paraId="72AE0B2E" w14:textId="77777777" w:rsidR="00F56E12" w:rsidRDefault="00037BB9">
      <w:pPr>
        <w:spacing w:before="280" w:after="280" w:line="240" w:lineRule="auto"/>
      </w:pPr>
      <w:r>
        <w:t>Muestra la distribución binaria del talento:</w:t>
      </w:r>
    </w:p>
    <w:p w14:paraId="19EFE869" w14:textId="77777777" w:rsidR="00F56E12" w:rsidRDefault="00037BB9">
      <w:pPr>
        <w:numPr>
          <w:ilvl w:val="0"/>
          <w:numId w:val="51"/>
        </w:numPr>
        <w:spacing w:before="280" w:after="0" w:line="240" w:lineRule="auto"/>
      </w:pPr>
      <w:r>
        <w:rPr>
          <w:b/>
          <w:bCs/>
        </w:rPr>
        <w:t>Segmento verde (87.21%):</w:t>
      </w:r>
      <w:r>
        <w:t xml:space="preserve"> Dominante, sugiere que la gran mayoría de la liga mantiene un nivel competitivo aceptable</w:t>
      </w:r>
    </w:p>
    <w:p w14:paraId="23B3D1FF" w14:textId="77777777" w:rsidR="00F56E12" w:rsidRDefault="00037BB9">
      <w:pPr>
        <w:numPr>
          <w:ilvl w:val="0"/>
          <w:numId w:val="51"/>
        </w:numPr>
        <w:spacing w:after="280" w:line="240" w:lineRule="auto"/>
      </w:pPr>
      <w:r>
        <w:rPr>
          <w:b/>
          <w:bCs/>
        </w:rPr>
        <w:t>Segmento rojo (12.79%):</w:t>
      </w:r>
      <w:r>
        <w:t xml:space="preserve"> Minoría que requiere optimización</w:t>
      </w:r>
    </w:p>
    <w:p w14:paraId="448BF2E9" w14:textId="77777777" w:rsidR="00F56E12" w:rsidRDefault="00037BB9">
      <w:pPr>
        <w:spacing w:before="280" w:after="280" w:line="240" w:lineRule="auto"/>
      </w:pPr>
      <w:r>
        <w:rPr>
          <w:b/>
          <w:bCs/>
        </w:rPr>
        <w:t>Uso estratégico:</w:t>
      </w:r>
      <w:r>
        <w:t xml:space="preserve"> Comuni</w:t>
      </w:r>
      <w:r>
        <w:t xml:space="preserve">car visualmente a </w:t>
      </w:r>
      <w:proofErr w:type="spellStart"/>
      <w:r>
        <w:t>stakeholders</w:t>
      </w:r>
      <w:proofErr w:type="spellEnd"/>
      <w:r>
        <w:t xml:space="preserve"> la proporción general de calidad en la liga.</w:t>
      </w:r>
    </w:p>
    <w:p w14:paraId="47F2B53A" w14:textId="77777777" w:rsidR="00F56E12" w:rsidRDefault="00037BB9">
      <w:pPr>
        <w:spacing w:before="280" w:after="280" w:line="240" w:lineRule="auto"/>
        <w:rPr>
          <w:b/>
          <w:bCs/>
        </w:rPr>
      </w:pPr>
      <w:r>
        <w:rPr>
          <w:b/>
          <w:bCs/>
        </w:rPr>
        <w:t>c) Gráfico de Aguja (Promedio de malos)</w:t>
      </w:r>
    </w:p>
    <w:p w14:paraId="451F5114" w14:textId="77777777" w:rsidR="00F56E12" w:rsidRDefault="00037BB9">
      <w:pPr>
        <w:numPr>
          <w:ilvl w:val="0"/>
          <w:numId w:val="52"/>
        </w:numPr>
        <w:spacing w:before="280" w:after="0" w:line="240" w:lineRule="auto"/>
      </w:pPr>
      <w:r>
        <w:t>Refuerza visualmente el valor promedio de 12.79%</w:t>
      </w:r>
    </w:p>
    <w:p w14:paraId="5D765264" w14:textId="77777777" w:rsidR="00F56E12" w:rsidRDefault="00037BB9">
      <w:pPr>
        <w:numPr>
          <w:ilvl w:val="0"/>
          <w:numId w:val="52"/>
        </w:numPr>
        <w:spacing w:after="0" w:line="240" w:lineRule="auto"/>
      </w:pPr>
      <w:r>
        <w:t>Útil para comparar equipos individuales contra el promedio de la liga</w:t>
      </w:r>
    </w:p>
    <w:p w14:paraId="1F43B646" w14:textId="77777777" w:rsidR="00F56E12" w:rsidRDefault="00037BB9">
      <w:pPr>
        <w:numPr>
          <w:ilvl w:val="0"/>
          <w:numId w:val="52"/>
        </w:numPr>
        <w:spacing w:after="280" w:line="240" w:lineRule="auto"/>
      </w:pPr>
      <w:r>
        <w:t>Permite identificar r</w:t>
      </w:r>
      <w:r>
        <w:t xml:space="preserve">ápidamente si un equipo está por encima o por debajo del </w:t>
      </w:r>
      <w:proofErr w:type="spellStart"/>
      <w:r>
        <w:t>benchmark</w:t>
      </w:r>
      <w:proofErr w:type="spellEnd"/>
    </w:p>
    <w:p w14:paraId="03B45D25" w14:textId="77777777" w:rsidR="00F56E12" w:rsidRDefault="00037BB9">
      <w:pPr>
        <w:spacing w:before="280" w:after="280" w:line="240" w:lineRule="auto"/>
      </w:pPr>
      <w:r>
        <w:rPr>
          <w:b/>
          <w:bCs/>
        </w:rPr>
        <w:t>Filtros disponibles:</w:t>
      </w:r>
    </w:p>
    <w:p w14:paraId="39661362" w14:textId="77777777" w:rsidR="00F56E12" w:rsidRDefault="00037BB9">
      <w:pPr>
        <w:numPr>
          <w:ilvl w:val="0"/>
          <w:numId w:val="54"/>
        </w:numPr>
        <w:spacing w:before="280" w:after="0" w:line="240" w:lineRule="auto"/>
      </w:pPr>
      <w:r>
        <w:lastRenderedPageBreak/>
        <w:t>Selección por equipo específico</w:t>
      </w:r>
    </w:p>
    <w:p w14:paraId="1C026042" w14:textId="77777777" w:rsidR="00F56E12" w:rsidRDefault="00037BB9">
      <w:pPr>
        <w:numPr>
          <w:ilvl w:val="0"/>
          <w:numId w:val="54"/>
        </w:numPr>
        <w:spacing w:after="0" w:line="240" w:lineRule="auto"/>
      </w:pPr>
      <w:r>
        <w:t>Filtro por temporada (1996-2023)</w:t>
      </w:r>
    </w:p>
    <w:p w14:paraId="22338CA9" w14:textId="77777777" w:rsidR="00F56E12" w:rsidRDefault="00037BB9">
      <w:pPr>
        <w:numPr>
          <w:ilvl w:val="0"/>
          <w:numId w:val="54"/>
        </w:numPr>
        <w:spacing w:after="280" w:line="240" w:lineRule="auto"/>
      </w:pPr>
      <w:r>
        <w:t xml:space="preserve">Vista comparativa </w:t>
      </w:r>
      <w:proofErr w:type="spellStart"/>
      <w:r>
        <w:t>multi</w:t>
      </w:r>
      <w:proofErr w:type="spellEnd"/>
      <w:r>
        <w:t>-equipo</w:t>
      </w:r>
    </w:p>
    <w:p w14:paraId="2EA7EA37" w14:textId="77777777" w:rsidR="00F56E12" w:rsidRDefault="00037BB9">
      <w:pPr>
        <w:pStyle w:val="Ttulo2"/>
      </w:pPr>
      <w:bookmarkStart w:id="49" w:name="_heading=h.rbh4pwmtlzo7" w:colFirst="0" w:colLast="0"/>
      <w:bookmarkEnd w:id="49"/>
      <w:r>
        <w:t xml:space="preserve">Evolución Histórica y Temporal </w:t>
      </w:r>
    </w:p>
    <w:p w14:paraId="7AD10A02" w14:textId="77777777" w:rsidR="00F56E12" w:rsidRDefault="00037BB9">
      <w:pPr>
        <w:spacing w:before="280" w:after="280" w:line="240" w:lineRule="auto"/>
        <w:jc w:val="center"/>
      </w:pPr>
      <w:r>
        <w:rPr>
          <w:noProof/>
          <w:lang w:val="es-ES" w:eastAsia="es-ES"/>
        </w:rPr>
        <w:drawing>
          <wp:inline distT="114300" distB="114300" distL="114300" distR="114300" wp14:anchorId="6CFBF33B" wp14:editId="18AF1A38">
            <wp:extent cx="5612130" cy="3136900"/>
            <wp:effectExtent l="0" t="0" r="0" b="0"/>
            <wp:docPr id="11757889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612130" cy="3136900"/>
                    </a:xfrm>
                    <a:prstGeom prst="rect">
                      <a:avLst/>
                    </a:prstGeom>
                    <a:ln/>
                  </pic:spPr>
                </pic:pic>
              </a:graphicData>
            </a:graphic>
          </wp:inline>
        </w:drawing>
      </w:r>
      <w:r>
        <w:rPr>
          <w:i/>
          <w:iCs/>
          <w:sz w:val="16"/>
          <w:szCs w:val="16"/>
        </w:rPr>
        <w:t xml:space="preserve">Gráfico 13. Pestaña “histórico” en el </w:t>
      </w:r>
      <w:proofErr w:type="spellStart"/>
      <w:r>
        <w:rPr>
          <w:i/>
          <w:iCs/>
          <w:sz w:val="16"/>
          <w:szCs w:val="16"/>
        </w:rPr>
        <w:t>dashboard</w:t>
      </w:r>
      <w:proofErr w:type="spellEnd"/>
    </w:p>
    <w:p w14:paraId="4079DA40" w14:textId="77777777" w:rsidR="00F56E12" w:rsidRDefault="00037BB9">
      <w:pPr>
        <w:spacing w:before="280" w:after="280" w:line="240" w:lineRule="auto"/>
      </w:pPr>
      <w:r>
        <w:t>En esta parte se apuntó a Analizar las tendencias longitudinales de la NBA para entender cómo ha cambiado el juego a lo largo de las décadas (1996-2023).</w:t>
      </w:r>
    </w:p>
    <w:p w14:paraId="1DB695E7" w14:textId="77777777" w:rsidR="00F56E12" w:rsidRDefault="00037BB9">
      <w:pPr>
        <w:spacing w:before="280" w:after="280" w:line="240" w:lineRule="auto"/>
      </w:pPr>
      <w:r>
        <w:rPr>
          <w:b/>
          <w:bCs/>
        </w:rPr>
        <w:t>Métricas agregadas:</w:t>
      </w:r>
    </w:p>
    <w:p w14:paraId="00A191CB" w14:textId="77777777" w:rsidR="00F56E12" w:rsidRDefault="00037BB9">
      <w:pPr>
        <w:numPr>
          <w:ilvl w:val="0"/>
          <w:numId w:val="62"/>
        </w:numPr>
        <w:spacing w:before="280" w:after="0" w:line="240" w:lineRule="auto"/>
      </w:pPr>
      <w:r>
        <w:rPr>
          <w:b/>
          <w:bCs/>
        </w:rPr>
        <w:t>Suma total de puntos:</w:t>
      </w:r>
      <w:r>
        <w:t xml:space="preserve"> 1,054,824</w:t>
      </w:r>
    </w:p>
    <w:p w14:paraId="5162C82D" w14:textId="77777777" w:rsidR="00F56E12" w:rsidRDefault="00037BB9">
      <w:pPr>
        <w:numPr>
          <w:ilvl w:val="0"/>
          <w:numId w:val="62"/>
        </w:numPr>
        <w:spacing w:after="0" w:line="240" w:lineRule="auto"/>
      </w:pPr>
      <w:r>
        <w:rPr>
          <w:b/>
          <w:bCs/>
        </w:rPr>
        <w:t>Suma total de asistencias:</w:t>
      </w:r>
      <w:r>
        <w:t xml:space="preserve"> 234,362</w:t>
      </w:r>
    </w:p>
    <w:p w14:paraId="55A63F5D" w14:textId="77777777" w:rsidR="00F56E12" w:rsidRDefault="00037BB9">
      <w:pPr>
        <w:numPr>
          <w:ilvl w:val="0"/>
          <w:numId w:val="62"/>
        </w:numPr>
        <w:spacing w:after="280" w:line="240" w:lineRule="auto"/>
      </w:pPr>
      <w:r>
        <w:rPr>
          <w:b/>
          <w:bCs/>
        </w:rPr>
        <w:t xml:space="preserve">Suma </w:t>
      </w:r>
      <w:r>
        <w:rPr>
          <w:b/>
          <w:bCs/>
        </w:rPr>
        <w:t>total de rebotes:</w:t>
      </w:r>
      <w:r>
        <w:t xml:space="preserve"> 457,052</w:t>
      </w:r>
    </w:p>
    <w:p w14:paraId="65D9AFFE" w14:textId="77777777" w:rsidR="00F56E12" w:rsidRDefault="00037BB9">
      <w:pPr>
        <w:spacing w:before="280" w:after="280" w:line="240" w:lineRule="auto"/>
      </w:pPr>
      <w:r>
        <w:t>Estas cifras reflejan el volumen acumulado de contribuciones ofensivas y defensivas, permitiendo evaluar el impacto histórico de figuras clave.</w:t>
      </w:r>
    </w:p>
    <w:p w14:paraId="6B41A1FA" w14:textId="77777777" w:rsidR="00F56E12" w:rsidRDefault="00037BB9">
      <w:pPr>
        <w:spacing w:before="280" w:after="280" w:line="240" w:lineRule="auto"/>
      </w:pPr>
      <w:r>
        <w:rPr>
          <w:b/>
          <w:bCs/>
        </w:rPr>
        <w:t>Visualizaciones:</w:t>
      </w:r>
    </w:p>
    <w:p w14:paraId="4FEFD394" w14:textId="77777777" w:rsidR="00F56E12" w:rsidRDefault="00037BB9">
      <w:pPr>
        <w:spacing w:before="280" w:after="280" w:line="240" w:lineRule="auto"/>
        <w:rPr>
          <w:b/>
          <w:bCs/>
        </w:rPr>
      </w:pPr>
      <w:r>
        <w:rPr>
          <w:b/>
          <w:bCs/>
        </w:rPr>
        <w:t>a) Gráfico de Líneas (Tendencia histórica de eficiencia promedio)</w:t>
      </w:r>
    </w:p>
    <w:p w14:paraId="3E94B400" w14:textId="77777777" w:rsidR="00F56E12" w:rsidRDefault="00037BB9">
      <w:pPr>
        <w:spacing w:before="280" w:after="280" w:line="240" w:lineRule="auto"/>
      </w:pPr>
      <w:r>
        <w:lastRenderedPageBreak/>
        <w:t>Ubi</w:t>
      </w:r>
      <w:r>
        <w:t>cación: Superior izquierda</w:t>
      </w:r>
    </w:p>
    <w:p w14:paraId="69CA38AB" w14:textId="77777777" w:rsidR="00F56E12" w:rsidRDefault="00037BB9">
      <w:pPr>
        <w:numPr>
          <w:ilvl w:val="0"/>
          <w:numId w:val="63"/>
        </w:numPr>
        <w:spacing w:before="280" w:after="0" w:line="240" w:lineRule="auto"/>
      </w:pPr>
      <w:r>
        <w:t>Muestra la fluctuación de la eficiencia promedio de la liga temporada tras temporada</w:t>
      </w:r>
    </w:p>
    <w:p w14:paraId="0DECDBB4" w14:textId="77777777" w:rsidR="00F56E12" w:rsidRDefault="00037BB9">
      <w:pPr>
        <w:numPr>
          <w:ilvl w:val="0"/>
          <w:numId w:val="63"/>
        </w:numPr>
        <w:spacing w:after="0" w:line="240" w:lineRule="auto"/>
      </w:pPr>
      <w:r>
        <w:t>Valles y picos identificados: Permiten correlacionar cambios en el reglamento o estilos de juego</w:t>
      </w:r>
    </w:p>
    <w:p w14:paraId="52B54B3A" w14:textId="77777777" w:rsidR="00F56E12" w:rsidRDefault="00037BB9">
      <w:pPr>
        <w:numPr>
          <w:ilvl w:val="0"/>
          <w:numId w:val="63"/>
        </w:numPr>
        <w:spacing w:after="280" w:line="240" w:lineRule="auto"/>
      </w:pPr>
      <w:r>
        <w:t>Tendencia general: Variabilidad significativa c</w:t>
      </w:r>
      <w:r>
        <w:t>on caída marcada en 2021-22 (post-pandemia) y recuperación en 2022-23</w:t>
      </w:r>
    </w:p>
    <w:p w14:paraId="1013CAD0" w14:textId="77777777" w:rsidR="00F56E12" w:rsidRDefault="00037BB9">
      <w:pPr>
        <w:spacing w:before="280" w:after="280" w:line="240" w:lineRule="auto"/>
      </w:pPr>
      <w:r>
        <w:rPr>
          <w:b/>
          <w:bCs/>
        </w:rPr>
        <w:t>Uso estratégico:</w:t>
      </w:r>
    </w:p>
    <w:p w14:paraId="62583FC3" w14:textId="77777777" w:rsidR="00F56E12" w:rsidRDefault="00037BB9">
      <w:pPr>
        <w:numPr>
          <w:ilvl w:val="0"/>
          <w:numId w:val="65"/>
        </w:numPr>
        <w:spacing w:before="280" w:after="0" w:line="240" w:lineRule="auto"/>
      </w:pPr>
      <w:r>
        <w:t>Identificar puntos de inflexión históricos</w:t>
      </w:r>
    </w:p>
    <w:p w14:paraId="6E931080" w14:textId="77777777" w:rsidR="00F56E12" w:rsidRDefault="00037BB9">
      <w:pPr>
        <w:numPr>
          <w:ilvl w:val="0"/>
          <w:numId w:val="65"/>
        </w:numPr>
        <w:spacing w:after="0" w:line="240" w:lineRule="auto"/>
      </w:pPr>
      <w:r>
        <w:t>Contextualizar rendimiento de jugadores según la era</w:t>
      </w:r>
    </w:p>
    <w:p w14:paraId="1AECF796" w14:textId="77777777" w:rsidR="00F56E12" w:rsidRDefault="00037BB9">
      <w:pPr>
        <w:numPr>
          <w:ilvl w:val="0"/>
          <w:numId w:val="65"/>
        </w:numPr>
        <w:spacing w:after="280" w:line="240" w:lineRule="auto"/>
      </w:pPr>
      <w:r>
        <w:t>Predecir tendencias futuras basándose en patrones históricos</w:t>
      </w:r>
    </w:p>
    <w:p w14:paraId="0FE2FD5A" w14:textId="77777777" w:rsidR="00F56E12" w:rsidRDefault="00037BB9">
      <w:pPr>
        <w:spacing w:before="280" w:after="280" w:line="240" w:lineRule="auto"/>
        <w:rPr>
          <w:b/>
          <w:bCs/>
        </w:rPr>
      </w:pPr>
      <w:r>
        <w:rPr>
          <w:b/>
          <w:bCs/>
        </w:rPr>
        <w:t>b) Matriz de</w:t>
      </w:r>
      <w:r>
        <w:rPr>
          <w:b/>
          <w:bCs/>
        </w:rPr>
        <w:t xml:space="preserve"> Datos (Tabla)</w:t>
      </w:r>
    </w:p>
    <w:p w14:paraId="121E2098" w14:textId="77777777" w:rsidR="00F56E12" w:rsidRDefault="00037BB9">
      <w:pPr>
        <w:spacing w:before="280" w:after="280" w:line="240" w:lineRule="auto"/>
      </w:pPr>
      <w:r>
        <w:t>Ubicación: Superior derecha</w:t>
      </w:r>
    </w:p>
    <w:p w14:paraId="28D511DB" w14:textId="77777777" w:rsidR="00F56E12" w:rsidRDefault="00037BB9">
      <w:pPr>
        <w:numPr>
          <w:ilvl w:val="0"/>
          <w:numId w:val="66"/>
        </w:numPr>
        <w:spacing w:before="280" w:after="0" w:line="240" w:lineRule="auto"/>
      </w:pPr>
      <w:r>
        <w:t>Ofrece desglose exacto de estadísticas acumuladas (Puntos, Asistencias, Rebotes) por jugador</w:t>
      </w:r>
    </w:p>
    <w:p w14:paraId="111ABF99" w14:textId="77777777" w:rsidR="00F56E12" w:rsidRDefault="00037BB9">
      <w:pPr>
        <w:numPr>
          <w:ilvl w:val="0"/>
          <w:numId w:val="66"/>
        </w:numPr>
        <w:spacing w:after="0" w:line="240" w:lineRule="auto"/>
      </w:pPr>
      <w:r>
        <w:t>Funcionalidad: Herramienta de consulta rápida para validar los gráficos</w:t>
      </w:r>
    </w:p>
    <w:p w14:paraId="4A351D88" w14:textId="77777777" w:rsidR="00F56E12" w:rsidRDefault="00037BB9">
      <w:pPr>
        <w:numPr>
          <w:ilvl w:val="0"/>
          <w:numId w:val="66"/>
        </w:numPr>
        <w:spacing w:after="280" w:line="240" w:lineRule="auto"/>
      </w:pPr>
      <w:r>
        <w:t xml:space="preserve">Ordenamiento: </w:t>
      </w:r>
      <w:proofErr w:type="spellStart"/>
      <w:r>
        <w:t>Clickeable</w:t>
      </w:r>
      <w:proofErr w:type="spellEnd"/>
      <w:r>
        <w:t xml:space="preserve"> por columna para rankin</w:t>
      </w:r>
      <w:r>
        <w:t>g instantáneo</w:t>
      </w:r>
    </w:p>
    <w:p w14:paraId="72BAD926" w14:textId="77777777" w:rsidR="00F56E12" w:rsidRDefault="00037BB9">
      <w:pPr>
        <w:spacing w:before="280" w:after="280" w:line="240" w:lineRule="auto"/>
      </w:pPr>
      <w:r>
        <w:rPr>
          <w:b/>
          <w:bCs/>
        </w:rPr>
        <w:t>Uso estratégico:</w:t>
      </w:r>
    </w:p>
    <w:p w14:paraId="0529727B" w14:textId="77777777" w:rsidR="00F56E12" w:rsidRDefault="00037BB9">
      <w:pPr>
        <w:numPr>
          <w:ilvl w:val="0"/>
          <w:numId w:val="67"/>
        </w:numPr>
        <w:spacing w:before="280" w:after="0" w:line="240" w:lineRule="auto"/>
      </w:pPr>
      <w:r>
        <w:t>Verificación de datos específicos</w:t>
      </w:r>
    </w:p>
    <w:p w14:paraId="22198CE9" w14:textId="77777777" w:rsidR="00F56E12" w:rsidRDefault="00037BB9">
      <w:pPr>
        <w:numPr>
          <w:ilvl w:val="0"/>
          <w:numId w:val="67"/>
        </w:numPr>
        <w:spacing w:after="0" w:line="240" w:lineRule="auto"/>
      </w:pPr>
      <w:r>
        <w:t>Exportación de rankings para reportes</w:t>
      </w:r>
    </w:p>
    <w:p w14:paraId="493F9146" w14:textId="77777777" w:rsidR="00F56E12" w:rsidRDefault="00037BB9">
      <w:pPr>
        <w:numPr>
          <w:ilvl w:val="0"/>
          <w:numId w:val="67"/>
        </w:numPr>
        <w:spacing w:after="280" w:line="240" w:lineRule="auto"/>
      </w:pPr>
      <w:r>
        <w:t>Identificación de líderes históricos por categoría</w:t>
      </w:r>
    </w:p>
    <w:p w14:paraId="26B500F9" w14:textId="77777777" w:rsidR="00F56E12" w:rsidRDefault="00037BB9">
      <w:pPr>
        <w:spacing w:before="280" w:after="280" w:line="240" w:lineRule="auto"/>
        <w:rPr>
          <w:b/>
          <w:bCs/>
        </w:rPr>
      </w:pPr>
      <w:r>
        <w:rPr>
          <w:b/>
          <w:bCs/>
        </w:rPr>
        <w:t xml:space="preserve">c) Gráfico de Líneas Múltiples (Suma de </w:t>
      </w:r>
      <w:proofErr w:type="spellStart"/>
      <w:r>
        <w:rPr>
          <w:b/>
          <w:bCs/>
        </w:rPr>
        <w:t>Pts</w:t>
      </w:r>
      <w:proofErr w:type="spellEnd"/>
      <w:r>
        <w:rPr>
          <w:b/>
          <w:bCs/>
        </w:rPr>
        <w:t xml:space="preserve">, </w:t>
      </w:r>
      <w:proofErr w:type="spellStart"/>
      <w:r>
        <w:rPr>
          <w:b/>
          <w:bCs/>
        </w:rPr>
        <w:t>Ast</w:t>
      </w:r>
      <w:proofErr w:type="spellEnd"/>
      <w:r>
        <w:rPr>
          <w:b/>
          <w:bCs/>
        </w:rPr>
        <w:t xml:space="preserve"> y </w:t>
      </w:r>
      <w:proofErr w:type="spellStart"/>
      <w:r>
        <w:rPr>
          <w:b/>
          <w:bCs/>
        </w:rPr>
        <w:t>Reb</w:t>
      </w:r>
      <w:proofErr w:type="spellEnd"/>
      <w:r>
        <w:rPr>
          <w:b/>
          <w:bCs/>
        </w:rPr>
        <w:t xml:space="preserve"> por </w:t>
      </w:r>
      <w:proofErr w:type="spellStart"/>
      <w:r>
        <w:rPr>
          <w:b/>
          <w:bCs/>
        </w:rPr>
        <w:t>Season</w:t>
      </w:r>
      <w:proofErr w:type="spellEnd"/>
      <w:r>
        <w:rPr>
          <w:b/>
          <w:bCs/>
        </w:rPr>
        <w:t>)</w:t>
      </w:r>
    </w:p>
    <w:p w14:paraId="08F3226F" w14:textId="77777777" w:rsidR="00F56E12" w:rsidRDefault="00037BB9">
      <w:pPr>
        <w:spacing w:before="280" w:after="280" w:line="240" w:lineRule="auto"/>
      </w:pPr>
      <w:r>
        <w:t xml:space="preserve">Ubicación: Inferior - </w:t>
      </w:r>
      <w:r>
        <w:rPr>
          <w:b/>
          <w:bCs/>
        </w:rPr>
        <w:t>Esta es la vi</w:t>
      </w:r>
      <w:r>
        <w:rPr>
          <w:b/>
          <w:bCs/>
        </w:rPr>
        <w:t>sualización más clara de la evolución del estilo de juego</w:t>
      </w:r>
    </w:p>
    <w:p w14:paraId="727CA4DC" w14:textId="77777777" w:rsidR="00F56E12" w:rsidRDefault="00037BB9">
      <w:pPr>
        <w:numPr>
          <w:ilvl w:val="0"/>
          <w:numId w:val="68"/>
        </w:numPr>
        <w:spacing w:before="280" w:after="0" w:line="240" w:lineRule="auto"/>
      </w:pPr>
      <w:r>
        <w:rPr>
          <w:b/>
          <w:bCs/>
        </w:rPr>
        <w:t>Línea Azul (Puntos):</w:t>
      </w:r>
      <w:r>
        <w:t xml:space="preserve"> Tendencia ascendente clara en los últimos años, evidenciando la era del "Pace and </w:t>
      </w:r>
      <w:proofErr w:type="spellStart"/>
      <w:r>
        <w:t>Space</w:t>
      </w:r>
      <w:proofErr w:type="spellEnd"/>
      <w:r>
        <w:t>" y el aumento del ritmo ofensivo</w:t>
      </w:r>
    </w:p>
    <w:p w14:paraId="32CD7007" w14:textId="77777777" w:rsidR="00F56E12" w:rsidRDefault="00037BB9">
      <w:pPr>
        <w:numPr>
          <w:ilvl w:val="0"/>
          <w:numId w:val="68"/>
        </w:numPr>
        <w:spacing w:after="0" w:line="240" w:lineRule="auto"/>
      </w:pPr>
      <w:r>
        <w:rPr>
          <w:b/>
          <w:bCs/>
        </w:rPr>
        <w:t>Línea Naranja (Asistencias):</w:t>
      </w:r>
      <w:r>
        <w:t xml:space="preserve"> Estabilidad relativa con ligeros incrementos, acompañando el aumento en el volumen de juego</w:t>
      </w:r>
    </w:p>
    <w:p w14:paraId="0E4F89CC" w14:textId="77777777" w:rsidR="00F56E12" w:rsidRDefault="00037BB9">
      <w:pPr>
        <w:numPr>
          <w:ilvl w:val="0"/>
          <w:numId w:val="68"/>
        </w:numPr>
        <w:spacing w:after="280" w:line="240" w:lineRule="auto"/>
      </w:pPr>
      <w:r>
        <w:rPr>
          <w:b/>
          <w:bCs/>
        </w:rPr>
        <w:t>Línea Azul Oscuro (Rebotes):</w:t>
      </w:r>
      <w:r>
        <w:t xml:space="preserve"> Estabilidad similar a asistencias</w:t>
      </w:r>
    </w:p>
    <w:p w14:paraId="1C661501" w14:textId="77777777" w:rsidR="00F56E12" w:rsidRDefault="00037BB9">
      <w:pPr>
        <w:spacing w:before="280" w:after="280" w:line="240" w:lineRule="auto"/>
      </w:pPr>
      <w:r>
        <w:rPr>
          <w:b/>
          <w:bCs/>
        </w:rPr>
        <w:t>Ejemplo destacado:</w:t>
      </w:r>
      <w:r>
        <w:t xml:space="preserve"> En la temporada 2020-21 se registraron 48,289 puntos, 10,733 asistencias y 19,629</w:t>
      </w:r>
      <w:r>
        <w:t xml:space="preserve"> rebotes.</w:t>
      </w:r>
    </w:p>
    <w:p w14:paraId="13407C31" w14:textId="77777777" w:rsidR="00F56E12" w:rsidRDefault="00037BB9">
      <w:pPr>
        <w:spacing w:before="280" w:after="280" w:line="240" w:lineRule="auto"/>
      </w:pPr>
      <w:r>
        <w:rPr>
          <w:b/>
          <w:bCs/>
        </w:rPr>
        <w:lastRenderedPageBreak/>
        <w:t>Uso estratégico:</w:t>
      </w:r>
    </w:p>
    <w:p w14:paraId="2BE91973" w14:textId="77777777" w:rsidR="00F56E12" w:rsidRDefault="00037BB9">
      <w:pPr>
        <w:numPr>
          <w:ilvl w:val="0"/>
          <w:numId w:val="69"/>
        </w:numPr>
        <w:spacing w:before="280" w:after="0" w:line="240" w:lineRule="auto"/>
      </w:pPr>
      <w:r>
        <w:t>Validar la hipótesis de "inflación de puntos" en la era moderna</w:t>
      </w:r>
    </w:p>
    <w:p w14:paraId="28822CB7" w14:textId="77777777" w:rsidR="00F56E12" w:rsidRDefault="00037BB9">
      <w:pPr>
        <w:numPr>
          <w:ilvl w:val="0"/>
          <w:numId w:val="69"/>
        </w:numPr>
        <w:spacing w:after="0" w:line="240" w:lineRule="auto"/>
      </w:pPr>
      <w:r>
        <w:t>Fundamentar recomendaciones de priorización ofensiva</w:t>
      </w:r>
    </w:p>
    <w:p w14:paraId="24FA3D73" w14:textId="77777777" w:rsidR="00F56E12" w:rsidRDefault="00037BB9">
      <w:pPr>
        <w:numPr>
          <w:ilvl w:val="0"/>
          <w:numId w:val="69"/>
        </w:numPr>
        <w:spacing w:after="280" w:line="240" w:lineRule="auto"/>
      </w:pPr>
      <w:r>
        <w:t>Comparar impacto relativo de diferentes métricas a lo largo del tiempo</w:t>
      </w:r>
    </w:p>
    <w:p w14:paraId="2F143DDE" w14:textId="77777777" w:rsidR="00F56E12" w:rsidRDefault="00037BB9">
      <w:pPr>
        <w:spacing w:before="280" w:after="280" w:line="240" w:lineRule="auto"/>
      </w:pPr>
      <w:r>
        <w:rPr>
          <w:b/>
          <w:bCs/>
        </w:rPr>
        <w:t>Filtros disponibles:</w:t>
      </w:r>
    </w:p>
    <w:p w14:paraId="3696465D" w14:textId="77777777" w:rsidR="00F56E12" w:rsidRDefault="00037BB9">
      <w:pPr>
        <w:numPr>
          <w:ilvl w:val="0"/>
          <w:numId w:val="70"/>
        </w:numPr>
        <w:spacing w:before="280" w:after="0" w:line="240" w:lineRule="auto"/>
      </w:pPr>
      <w:r>
        <w:t>Selección por equipo</w:t>
      </w:r>
      <w:r>
        <w:t xml:space="preserve"> específico</w:t>
      </w:r>
    </w:p>
    <w:p w14:paraId="3E163A06" w14:textId="77777777" w:rsidR="00F56E12" w:rsidRDefault="00037BB9">
      <w:pPr>
        <w:numPr>
          <w:ilvl w:val="0"/>
          <w:numId w:val="70"/>
        </w:numPr>
        <w:spacing w:after="0" w:line="240" w:lineRule="auto"/>
      </w:pPr>
      <w:r>
        <w:t>Filtro por rango de temporadas</w:t>
      </w:r>
    </w:p>
    <w:p w14:paraId="75BCC2A8" w14:textId="77777777" w:rsidR="00F56E12" w:rsidRDefault="00037BB9">
      <w:pPr>
        <w:numPr>
          <w:ilvl w:val="0"/>
          <w:numId w:val="70"/>
        </w:numPr>
        <w:spacing w:after="280" w:line="240" w:lineRule="auto"/>
      </w:pPr>
      <w:r>
        <w:t>Filtro por jugador individual (muestra su contribución a los totales)</w:t>
      </w:r>
    </w:p>
    <w:p w14:paraId="65849600" w14:textId="77777777" w:rsidR="00F56E12" w:rsidRDefault="00037BB9">
      <w:pPr>
        <w:pStyle w:val="Ttulo1"/>
      </w:pPr>
      <w:bookmarkStart w:id="50" w:name="_heading=h.v4uxhvqj4p88" w:colFirst="0" w:colLast="0"/>
      <w:bookmarkEnd w:id="50"/>
      <w:r>
        <w:t>Limitaciones del análisis</w:t>
      </w:r>
    </w:p>
    <w:p w14:paraId="2A7B584A" w14:textId="77777777" w:rsidR="00F56E12" w:rsidRDefault="00037BB9">
      <w:pPr>
        <w:spacing w:before="280" w:after="280" w:line="240" w:lineRule="auto"/>
      </w:pPr>
      <w:r>
        <w:t>A pesar del rigor metodológico aplicado, es importante reconocer las siguientes limitaciones que pueden afectar la in</w:t>
      </w:r>
      <w:r>
        <w:t>terpretación y generalización de los hallazgos:</w:t>
      </w:r>
    </w:p>
    <w:p w14:paraId="58F6E400" w14:textId="77777777" w:rsidR="00F56E12" w:rsidRDefault="00037BB9">
      <w:pPr>
        <w:pStyle w:val="Ttulo2"/>
      </w:pPr>
      <w:bookmarkStart w:id="51" w:name="_heading=h.kcrgr7t4kb50" w:colFirst="0" w:colLast="0"/>
      <w:bookmarkEnd w:id="51"/>
      <w:r>
        <w:t>Alcance temporal de los datos</w:t>
      </w:r>
    </w:p>
    <w:p w14:paraId="1295BB08" w14:textId="77777777" w:rsidR="00F56E12" w:rsidRDefault="00037BB9">
      <w:pPr>
        <w:spacing w:before="280" w:after="280" w:line="240" w:lineRule="auto"/>
      </w:pPr>
      <w:r>
        <w:t>El análisis abarca hasta la temporada 2022-23. Dinámicas posteriores, cambios en reglas, nuevas estrategias de juego o tendencias emergentes no están reflejadas.</w:t>
      </w:r>
    </w:p>
    <w:p w14:paraId="1534CC05" w14:textId="77777777" w:rsidR="00F56E12" w:rsidRDefault="00037BB9">
      <w:pPr>
        <w:spacing w:before="280" w:after="280" w:line="240" w:lineRule="auto"/>
      </w:pPr>
      <w:r>
        <w:rPr>
          <w:b/>
          <w:bCs/>
        </w:rPr>
        <w:t>Impacto:</w:t>
      </w:r>
    </w:p>
    <w:p w14:paraId="25839271" w14:textId="77777777" w:rsidR="00F56E12" w:rsidRDefault="00037BB9">
      <w:pPr>
        <w:numPr>
          <w:ilvl w:val="0"/>
          <w:numId w:val="72"/>
        </w:numPr>
        <w:spacing w:before="280" w:after="0" w:line="240" w:lineRule="auto"/>
        <w:jc w:val="left"/>
      </w:pPr>
      <w:r>
        <w:t xml:space="preserve">Las </w:t>
      </w:r>
      <w:r>
        <w:t>recomendaciones estratégicas deben validarse con datos de temporadas actuales antes de implementación</w:t>
      </w:r>
    </w:p>
    <w:p w14:paraId="4395BC7D" w14:textId="77777777" w:rsidR="00F56E12" w:rsidRDefault="00037BB9">
      <w:pPr>
        <w:numPr>
          <w:ilvl w:val="0"/>
          <w:numId w:val="72"/>
        </w:numPr>
        <w:spacing w:after="0" w:line="240" w:lineRule="auto"/>
        <w:jc w:val="left"/>
      </w:pPr>
      <w:r>
        <w:t>Jugadores emergentes post-2023 no están incluidos en el análisis</w:t>
      </w:r>
    </w:p>
    <w:p w14:paraId="626CCD2B" w14:textId="77777777" w:rsidR="00F56E12" w:rsidRDefault="00037BB9">
      <w:pPr>
        <w:numPr>
          <w:ilvl w:val="0"/>
          <w:numId w:val="72"/>
        </w:numPr>
        <w:spacing w:after="280" w:line="240" w:lineRule="auto"/>
        <w:jc w:val="left"/>
      </w:pPr>
      <w:r>
        <w:t>Cambios en el estilo de juego de la temporada 2023-24 en adelante no son capturados</w:t>
      </w:r>
    </w:p>
    <w:p w14:paraId="0307C896" w14:textId="77777777" w:rsidR="00F56E12" w:rsidRDefault="00037BB9">
      <w:pPr>
        <w:pStyle w:val="Ttulo2"/>
      </w:pPr>
      <w:bookmarkStart w:id="52" w:name="_heading=h.8c3v4z2jna8" w:colFirst="0" w:colLast="0"/>
      <w:bookmarkEnd w:id="52"/>
      <w:r>
        <w:t>Conte</w:t>
      </w:r>
      <w:r>
        <w:t>xto de Equipo Limitado</w:t>
      </w:r>
    </w:p>
    <w:p w14:paraId="5CA6CD6D" w14:textId="77777777" w:rsidR="00F56E12" w:rsidRDefault="00037BB9">
      <w:pPr>
        <w:spacing w:before="280" w:after="280" w:line="240" w:lineRule="auto"/>
      </w:pPr>
      <w:r>
        <w:t>El modelo predictivo y las métricas de rendimiento no capturan completamente el impacto del sistema táctico, la química del roster, o el estilo de entrenador específico.</w:t>
      </w:r>
    </w:p>
    <w:p w14:paraId="0623AB84" w14:textId="77777777" w:rsidR="00F56E12" w:rsidRDefault="00037BB9">
      <w:pPr>
        <w:spacing w:before="280" w:after="280" w:line="240" w:lineRule="auto"/>
      </w:pPr>
      <w:r>
        <w:rPr>
          <w:b/>
          <w:bCs/>
        </w:rPr>
        <w:t>Impacto:</w:t>
      </w:r>
    </w:p>
    <w:p w14:paraId="21779410" w14:textId="77777777" w:rsidR="00F56E12" w:rsidRDefault="00037BB9">
      <w:pPr>
        <w:numPr>
          <w:ilvl w:val="0"/>
          <w:numId w:val="73"/>
        </w:numPr>
        <w:spacing w:before="280" w:after="0" w:line="240" w:lineRule="auto"/>
        <w:jc w:val="left"/>
      </w:pPr>
      <w:r>
        <w:t>Un jugador puede tener métricas bajas en un sistema qu</w:t>
      </w:r>
      <w:r>
        <w:t>e no favorece su estilo, pero alto rendimiento en otro contexto</w:t>
      </w:r>
    </w:p>
    <w:p w14:paraId="0377EAA1" w14:textId="77777777" w:rsidR="00F56E12" w:rsidRDefault="00037BB9">
      <w:pPr>
        <w:numPr>
          <w:ilvl w:val="0"/>
          <w:numId w:val="73"/>
        </w:numPr>
        <w:spacing w:after="0" w:line="240" w:lineRule="auto"/>
        <w:jc w:val="left"/>
      </w:pPr>
      <w:r>
        <w:t xml:space="preserve">El valor de "role </w:t>
      </w:r>
      <w:proofErr w:type="spellStart"/>
      <w:r>
        <w:t>players</w:t>
      </w:r>
      <w:proofErr w:type="spellEnd"/>
      <w:r>
        <w:t>" especializados puede estar subestimado</w:t>
      </w:r>
    </w:p>
    <w:p w14:paraId="2A70DA89" w14:textId="77777777" w:rsidR="00F56E12" w:rsidRDefault="00037BB9">
      <w:pPr>
        <w:numPr>
          <w:ilvl w:val="0"/>
          <w:numId w:val="73"/>
        </w:numPr>
        <w:spacing w:after="280" w:line="240" w:lineRule="auto"/>
        <w:jc w:val="left"/>
      </w:pPr>
      <w:r>
        <w:t>La química entre compañeros de equipo no es cuantificable con las variables disponibles</w:t>
      </w:r>
    </w:p>
    <w:p w14:paraId="467C8E83" w14:textId="77777777" w:rsidR="00F56E12" w:rsidRDefault="00037BB9">
      <w:pPr>
        <w:spacing w:before="280" w:after="280" w:line="240" w:lineRule="auto"/>
      </w:pPr>
      <w:r>
        <w:rPr>
          <w:b/>
          <w:bCs/>
        </w:rPr>
        <w:lastRenderedPageBreak/>
        <w:t>Mitigación:</w:t>
      </w:r>
      <w:r>
        <w:t xml:space="preserve"> Complementar análisis cuan</w:t>
      </w:r>
      <w:r>
        <w:t>titativo con evaluación cualitativa del contexto de equipo y observación directa de partidos.</w:t>
      </w:r>
    </w:p>
    <w:p w14:paraId="33742224" w14:textId="77777777" w:rsidR="00F56E12" w:rsidRDefault="00037BB9">
      <w:pPr>
        <w:pStyle w:val="Ttulo2"/>
      </w:pPr>
      <w:bookmarkStart w:id="53" w:name="_heading=h.yjqr5ckw9u0p" w:colFirst="0" w:colLast="0"/>
      <w:bookmarkEnd w:id="53"/>
      <w:r>
        <w:t>Normalización por Minutos Jugados</w:t>
      </w:r>
    </w:p>
    <w:p w14:paraId="094E7DCC" w14:textId="77777777" w:rsidR="00F56E12" w:rsidRDefault="00037BB9">
      <w:pPr>
        <w:spacing w:before="280" w:after="280" w:line="240" w:lineRule="auto"/>
      </w:pPr>
      <w:r>
        <w:t>No todas las métricas fueron normalizadas consistentemente por minutos jugados, lo cual puede sesgar comparaciones entre jugador</w:t>
      </w:r>
      <w:r>
        <w:t>es con participación muy diferente.</w:t>
      </w:r>
    </w:p>
    <w:p w14:paraId="233CAFDC" w14:textId="77777777" w:rsidR="00F56E12" w:rsidRDefault="00037BB9">
      <w:pPr>
        <w:spacing w:before="280" w:after="280" w:line="240" w:lineRule="auto"/>
      </w:pPr>
      <w:r>
        <w:rPr>
          <w:b/>
          <w:bCs/>
        </w:rPr>
        <w:t>Impacto:</w:t>
      </w:r>
    </w:p>
    <w:p w14:paraId="6A335FF7" w14:textId="77777777" w:rsidR="00F56E12" w:rsidRDefault="00037BB9">
      <w:pPr>
        <w:numPr>
          <w:ilvl w:val="0"/>
          <w:numId w:val="75"/>
        </w:numPr>
        <w:spacing w:before="280" w:after="0" w:line="240" w:lineRule="auto"/>
        <w:jc w:val="left"/>
      </w:pPr>
      <w:r>
        <w:t>Jugadores con minutos limitados pueden mostrar eficiencia artificialmente alta o baja</w:t>
      </w:r>
    </w:p>
    <w:p w14:paraId="4FF566CA" w14:textId="77777777" w:rsidR="00F56E12" w:rsidRDefault="00037BB9">
      <w:pPr>
        <w:numPr>
          <w:ilvl w:val="0"/>
          <w:numId w:val="75"/>
        </w:numPr>
        <w:spacing w:after="0" w:line="240" w:lineRule="auto"/>
        <w:jc w:val="left"/>
      </w:pPr>
      <w:r>
        <w:t>Comparaciones entre titulares y suplentes requieren interpretación cuidadosa</w:t>
      </w:r>
    </w:p>
    <w:p w14:paraId="147527FB" w14:textId="77777777" w:rsidR="00F56E12" w:rsidRDefault="00037BB9">
      <w:pPr>
        <w:numPr>
          <w:ilvl w:val="0"/>
          <w:numId w:val="75"/>
        </w:numPr>
        <w:spacing w:after="280" w:line="240" w:lineRule="auto"/>
        <w:jc w:val="left"/>
      </w:pPr>
      <w:r>
        <w:t xml:space="preserve">El volumen acumulado puede favorecer </w:t>
      </w:r>
      <w:r>
        <w:t>injustamente a jugadores con más minutos</w:t>
      </w:r>
    </w:p>
    <w:p w14:paraId="6D8B7E6E" w14:textId="77777777" w:rsidR="00F56E12" w:rsidRDefault="00037BB9">
      <w:pPr>
        <w:spacing w:before="280" w:after="280" w:line="240" w:lineRule="auto"/>
      </w:pPr>
      <w:r>
        <w:rPr>
          <w:b/>
          <w:bCs/>
        </w:rPr>
        <w:t>Mitigación:</w:t>
      </w:r>
      <w:r>
        <w:t xml:space="preserve"> En análisis futuros, crear versiones de todas las métricas normalizadas por 36 minutos o por 100 posesiones para comparabilidad estándar.</w:t>
      </w:r>
    </w:p>
    <w:p w14:paraId="1B7E2F49" w14:textId="77777777" w:rsidR="00F56E12" w:rsidRDefault="00037BB9">
      <w:pPr>
        <w:pStyle w:val="Ttulo2"/>
      </w:pPr>
      <w:bookmarkStart w:id="54" w:name="_heading=h.490j1m3vei6s" w:colFirst="0" w:colLast="0"/>
      <w:bookmarkEnd w:id="54"/>
      <w:r>
        <w:t>Datos Faltantes en temporadas tempranas</w:t>
      </w:r>
    </w:p>
    <w:p w14:paraId="52E8B798" w14:textId="77777777" w:rsidR="00F56E12" w:rsidRDefault="00037BB9">
      <w:pPr>
        <w:spacing w:before="280" w:after="280" w:line="240" w:lineRule="auto"/>
      </w:pPr>
      <w:r>
        <w:t>Las temporadas de 1996-20</w:t>
      </w:r>
      <w:r>
        <w:t>00 tienen menor cobertura estadística y menos jugadores registrados comparado con temporadas recientes.</w:t>
      </w:r>
    </w:p>
    <w:p w14:paraId="44D82546" w14:textId="77777777" w:rsidR="00F56E12" w:rsidRDefault="00037BB9">
      <w:pPr>
        <w:spacing w:after="0" w:line="240" w:lineRule="auto"/>
      </w:pPr>
      <w:r>
        <w:rPr>
          <w:b/>
          <w:bCs/>
        </w:rPr>
        <w:t>Impacto:</w:t>
      </w:r>
    </w:p>
    <w:p w14:paraId="331ACD37" w14:textId="77777777" w:rsidR="00F56E12" w:rsidRDefault="00037BB9">
      <w:pPr>
        <w:numPr>
          <w:ilvl w:val="0"/>
          <w:numId w:val="76"/>
        </w:numPr>
        <w:spacing w:before="280" w:after="0" w:line="240" w:lineRule="auto"/>
        <w:jc w:val="left"/>
      </w:pPr>
      <w:r>
        <w:t>Menor representatividad de la era de finales de los 90s</w:t>
      </w:r>
    </w:p>
    <w:p w14:paraId="263F8834" w14:textId="77777777" w:rsidR="00F56E12" w:rsidRDefault="00037BB9">
      <w:pPr>
        <w:numPr>
          <w:ilvl w:val="0"/>
          <w:numId w:val="76"/>
        </w:numPr>
        <w:spacing w:after="0" w:line="240" w:lineRule="auto"/>
        <w:jc w:val="left"/>
      </w:pPr>
      <w:r>
        <w:t>Posibles sesgos en análisis de tendencias temporales</w:t>
      </w:r>
    </w:p>
    <w:p w14:paraId="6E5908D5" w14:textId="77777777" w:rsidR="00F56E12" w:rsidRDefault="00037BB9">
      <w:pPr>
        <w:numPr>
          <w:ilvl w:val="0"/>
          <w:numId w:val="76"/>
        </w:numPr>
        <w:spacing w:after="0" w:line="240" w:lineRule="auto"/>
        <w:jc w:val="left"/>
      </w:pPr>
      <w:r>
        <w:t>Algunos jugadores históricos puede</w:t>
      </w:r>
      <w:r>
        <w:t>n tener registros incompletos</w:t>
      </w:r>
    </w:p>
    <w:p w14:paraId="68B4BA54" w14:textId="77777777" w:rsidR="00F56E12" w:rsidRDefault="00037BB9">
      <w:pPr>
        <w:spacing w:before="280" w:after="280" w:line="240" w:lineRule="auto"/>
      </w:pPr>
      <w:r>
        <w:rPr>
          <w:b/>
          <w:bCs/>
        </w:rPr>
        <w:t>Mitigación:</w:t>
      </w:r>
      <w:r>
        <w:t xml:space="preserve"> Aplicar análisis de sensibilidad comparando resultados con y sin temporadas tempranas. Cuando sea crítico, ponderar análisis hacia temporadas con mayor completitud (post-2005).</w:t>
      </w:r>
    </w:p>
    <w:p w14:paraId="785D1888" w14:textId="77777777" w:rsidR="00F56E12" w:rsidRDefault="00037BB9">
      <w:pPr>
        <w:pStyle w:val="Ttulo2"/>
      </w:pPr>
      <w:bookmarkStart w:id="55" w:name="_heading=h.aexnjegcsjck" w:colFirst="0" w:colLast="0"/>
      <w:bookmarkEnd w:id="55"/>
      <w:r>
        <w:t>Variables no cuantificables</w:t>
      </w:r>
    </w:p>
    <w:p w14:paraId="26830874" w14:textId="77777777" w:rsidR="00F56E12" w:rsidRDefault="00037BB9">
      <w:pPr>
        <w:spacing w:before="280" w:after="280" w:line="240" w:lineRule="auto"/>
      </w:pPr>
      <w:r>
        <w:t xml:space="preserve">Factores </w:t>
      </w:r>
      <w:r>
        <w:t xml:space="preserve">cruciales no están representados en </w:t>
      </w:r>
      <w:proofErr w:type="gramStart"/>
      <w:r>
        <w:t>el los archivos</w:t>
      </w:r>
      <w:proofErr w:type="gramEnd"/>
      <w:r>
        <w:t xml:space="preserve">, entre estos: </w:t>
      </w:r>
    </w:p>
    <w:p w14:paraId="0BE8051D" w14:textId="77777777" w:rsidR="00F56E12" w:rsidRDefault="00037BB9">
      <w:pPr>
        <w:numPr>
          <w:ilvl w:val="0"/>
          <w:numId w:val="77"/>
        </w:numPr>
        <w:spacing w:before="280" w:after="0" w:line="240" w:lineRule="auto"/>
        <w:jc w:val="left"/>
      </w:pPr>
      <w:r>
        <w:t>Liderazgo y mentalidad: Impacto psicológico en vestuario</w:t>
      </w:r>
    </w:p>
    <w:p w14:paraId="5F18DB23" w14:textId="77777777" w:rsidR="00F56E12" w:rsidRDefault="00037BB9">
      <w:pPr>
        <w:numPr>
          <w:ilvl w:val="0"/>
          <w:numId w:val="77"/>
        </w:numPr>
        <w:spacing w:after="0" w:line="240" w:lineRule="auto"/>
        <w:jc w:val="left"/>
      </w:pPr>
      <w:r>
        <w:t>Defensa individual: Métricas defensivas avanzadas limitadas</w:t>
      </w:r>
    </w:p>
    <w:p w14:paraId="579BB0FE" w14:textId="77777777" w:rsidR="00F56E12" w:rsidRDefault="00037BB9">
      <w:pPr>
        <w:numPr>
          <w:ilvl w:val="0"/>
          <w:numId w:val="77"/>
        </w:numPr>
        <w:spacing w:after="0" w:line="240" w:lineRule="auto"/>
        <w:jc w:val="left"/>
      </w:pPr>
      <w:proofErr w:type="spellStart"/>
      <w:r>
        <w:t>Clutch</w:t>
      </w:r>
      <w:proofErr w:type="spellEnd"/>
      <w:r>
        <w:t xml:space="preserve"> performance: Rendimiento en momentos críticos del partido</w:t>
      </w:r>
    </w:p>
    <w:p w14:paraId="0AE1F3F7" w14:textId="77777777" w:rsidR="00F56E12" w:rsidRDefault="00037BB9">
      <w:pPr>
        <w:numPr>
          <w:ilvl w:val="0"/>
          <w:numId w:val="77"/>
        </w:numPr>
        <w:spacing w:after="0" w:line="240" w:lineRule="auto"/>
        <w:jc w:val="left"/>
      </w:pPr>
      <w:r>
        <w:t>Rendimi</w:t>
      </w:r>
      <w:r>
        <w:t>ento en playoffs: Solo datos de temporada regular incluidos</w:t>
      </w:r>
    </w:p>
    <w:p w14:paraId="19590F98" w14:textId="77777777" w:rsidR="00F56E12" w:rsidRDefault="00037BB9">
      <w:pPr>
        <w:numPr>
          <w:ilvl w:val="0"/>
          <w:numId w:val="77"/>
        </w:numPr>
        <w:spacing w:after="0" w:line="240" w:lineRule="auto"/>
        <w:jc w:val="left"/>
      </w:pPr>
      <w:r>
        <w:t>Lesiones y disponibilidad: Historial médico no integrado</w:t>
      </w:r>
    </w:p>
    <w:p w14:paraId="08B7EAED" w14:textId="77777777" w:rsidR="00F56E12" w:rsidRDefault="00037BB9">
      <w:pPr>
        <w:numPr>
          <w:ilvl w:val="0"/>
          <w:numId w:val="77"/>
        </w:numPr>
        <w:spacing w:after="280" w:line="240" w:lineRule="auto"/>
        <w:jc w:val="left"/>
      </w:pPr>
      <w:r>
        <w:lastRenderedPageBreak/>
        <w:t>Salarios y contratos: Análisis costo-beneficio no posible</w:t>
      </w:r>
    </w:p>
    <w:p w14:paraId="12BC3C20" w14:textId="77777777" w:rsidR="00F56E12" w:rsidRDefault="00037BB9">
      <w:pPr>
        <w:spacing w:before="280" w:after="280" w:line="240" w:lineRule="auto"/>
      </w:pPr>
      <w:r>
        <w:rPr>
          <w:b/>
          <w:bCs/>
        </w:rPr>
        <w:t>Impacto:</w:t>
      </w:r>
    </w:p>
    <w:p w14:paraId="5A5B49AD" w14:textId="77777777" w:rsidR="00F56E12" w:rsidRDefault="00037BB9">
      <w:pPr>
        <w:numPr>
          <w:ilvl w:val="0"/>
          <w:numId w:val="78"/>
        </w:numPr>
        <w:spacing w:before="280" w:after="0" w:line="240" w:lineRule="auto"/>
        <w:jc w:val="left"/>
      </w:pPr>
      <w:r>
        <w:t xml:space="preserve">El modelo puede clasificar erróneamente a jugadores valiosos por </w:t>
      </w:r>
      <w:r>
        <w:t>factores intangibles</w:t>
      </w:r>
    </w:p>
    <w:p w14:paraId="7B265892" w14:textId="77777777" w:rsidR="00F56E12" w:rsidRDefault="00037BB9">
      <w:pPr>
        <w:numPr>
          <w:ilvl w:val="0"/>
          <w:numId w:val="78"/>
        </w:numPr>
        <w:spacing w:after="0" w:line="240" w:lineRule="auto"/>
        <w:jc w:val="left"/>
      </w:pPr>
      <w:r>
        <w:t>Decisiones de renovación requieren información adicional más allá del modelo</w:t>
      </w:r>
    </w:p>
    <w:p w14:paraId="0920DA5E" w14:textId="77777777" w:rsidR="00F56E12" w:rsidRDefault="00037BB9">
      <w:pPr>
        <w:numPr>
          <w:ilvl w:val="0"/>
          <w:numId w:val="78"/>
        </w:numPr>
        <w:spacing w:after="280" w:line="240" w:lineRule="auto"/>
        <w:jc w:val="left"/>
      </w:pPr>
      <w:r>
        <w:t>Jugadores "ganadores" con estadísticas modestas pueden estar subvalorados</w:t>
      </w:r>
    </w:p>
    <w:p w14:paraId="4C660F68" w14:textId="77777777" w:rsidR="00F56E12" w:rsidRDefault="00037BB9">
      <w:pPr>
        <w:spacing w:before="280" w:after="280" w:line="240" w:lineRule="auto"/>
      </w:pPr>
      <w:r>
        <w:rPr>
          <w:b/>
          <w:bCs/>
        </w:rPr>
        <w:t>Mitigación:</w:t>
      </w:r>
      <w:r>
        <w:t xml:space="preserve"> Usar el modelo como herramienta de screening inicial, no como decisión f</w:t>
      </w:r>
      <w:r>
        <w:t xml:space="preserve">inal. Complementar con </w:t>
      </w:r>
      <w:proofErr w:type="spellStart"/>
      <w:r>
        <w:t>scouting</w:t>
      </w:r>
      <w:proofErr w:type="spellEnd"/>
      <w:r>
        <w:t xml:space="preserve"> tradicional y análisis de video.</w:t>
      </w:r>
    </w:p>
    <w:p w14:paraId="0269D8A9" w14:textId="77777777" w:rsidR="00F56E12" w:rsidRDefault="00037BB9">
      <w:pPr>
        <w:pStyle w:val="Ttulo2"/>
      </w:pPr>
      <w:bookmarkStart w:id="56" w:name="_heading=h.vt9kpuk5bei8" w:colFirst="0" w:colLast="0"/>
      <w:bookmarkEnd w:id="56"/>
      <w:r>
        <w:t>Granularidad de Posiciones</w:t>
      </w:r>
    </w:p>
    <w:p w14:paraId="31A970A3" w14:textId="77777777" w:rsidR="00F56E12" w:rsidRDefault="00037BB9">
      <w:pPr>
        <w:spacing w:before="280" w:after="280" w:line="240" w:lineRule="auto"/>
      </w:pPr>
      <w:r>
        <w:t xml:space="preserve">El análisis no segmenta profundamente por posición específica (PG, SG, SF, PF, C) o roles modernos (3&amp;D, </w:t>
      </w:r>
      <w:proofErr w:type="spellStart"/>
      <w:r>
        <w:t>stretch</w:t>
      </w:r>
      <w:proofErr w:type="spellEnd"/>
      <w:r>
        <w:t xml:space="preserve"> </w:t>
      </w:r>
      <w:proofErr w:type="spellStart"/>
      <w:r>
        <w:t>big</w:t>
      </w:r>
      <w:proofErr w:type="spellEnd"/>
      <w:r>
        <w:t xml:space="preserve">, </w:t>
      </w:r>
      <w:proofErr w:type="spellStart"/>
      <w:r>
        <w:t>point</w:t>
      </w:r>
      <w:proofErr w:type="spellEnd"/>
      <w:r>
        <w:t xml:space="preserve"> forward).</w:t>
      </w:r>
    </w:p>
    <w:p w14:paraId="4C52DB42" w14:textId="77777777" w:rsidR="00F56E12" w:rsidRDefault="00037BB9">
      <w:pPr>
        <w:spacing w:before="280" w:after="280" w:line="240" w:lineRule="auto"/>
      </w:pPr>
      <w:r>
        <w:rPr>
          <w:b/>
          <w:bCs/>
        </w:rPr>
        <w:t>Impacto:</w:t>
      </w:r>
    </w:p>
    <w:p w14:paraId="21B24CBE" w14:textId="77777777" w:rsidR="00F56E12" w:rsidRDefault="00037BB9">
      <w:pPr>
        <w:numPr>
          <w:ilvl w:val="0"/>
          <w:numId w:val="79"/>
        </w:numPr>
        <w:spacing w:before="280" w:after="0" w:line="240" w:lineRule="auto"/>
        <w:jc w:val="left"/>
      </w:pPr>
      <w:r>
        <w:t xml:space="preserve">Los umbrales RMO son </w:t>
      </w:r>
      <w:r>
        <w:t>generales y pueden no ser apropiados para todas las posiciones</w:t>
      </w:r>
    </w:p>
    <w:p w14:paraId="5036DFBA" w14:textId="77777777" w:rsidR="00F56E12" w:rsidRDefault="00037BB9">
      <w:pPr>
        <w:numPr>
          <w:ilvl w:val="0"/>
          <w:numId w:val="79"/>
        </w:numPr>
        <w:spacing w:after="0" w:line="240" w:lineRule="auto"/>
        <w:jc w:val="left"/>
      </w:pPr>
      <w:r>
        <w:t>Comparaciones entre jugadores de posiciones muy diferentes pueden ser injustas</w:t>
      </w:r>
    </w:p>
    <w:p w14:paraId="6431C014" w14:textId="77777777" w:rsidR="00F56E12" w:rsidRDefault="00037BB9">
      <w:pPr>
        <w:numPr>
          <w:ilvl w:val="0"/>
          <w:numId w:val="79"/>
        </w:numPr>
        <w:spacing w:after="280" w:line="240" w:lineRule="auto"/>
        <w:jc w:val="left"/>
      </w:pPr>
      <w:r>
        <w:t>La especialización posicional moderna no está completamente reflejada</w:t>
      </w:r>
    </w:p>
    <w:p w14:paraId="63A2B37A" w14:textId="77777777" w:rsidR="00F56E12" w:rsidRDefault="00037BB9">
      <w:pPr>
        <w:spacing w:before="280" w:after="280" w:line="240" w:lineRule="auto"/>
      </w:pPr>
      <w:r>
        <w:rPr>
          <w:b/>
          <w:bCs/>
        </w:rPr>
        <w:t>Mitigación:</w:t>
      </w:r>
      <w:r>
        <w:t xml:space="preserve"> En iteraciones futuras, desarrol</w:t>
      </w:r>
      <w:r>
        <w:t>lar modelos y umbrales específicos por posición y rol táctico.</w:t>
      </w:r>
    </w:p>
    <w:p w14:paraId="73CC44F4" w14:textId="77777777" w:rsidR="00F56E12" w:rsidRDefault="00037BB9">
      <w:pPr>
        <w:pStyle w:val="Ttulo2"/>
      </w:pPr>
      <w:bookmarkStart w:id="57" w:name="_heading=h.pao4d7dh16qi" w:colFirst="0" w:colLast="0"/>
      <w:bookmarkEnd w:id="57"/>
      <w:r>
        <w:t>Anomalías y errores en datos originales</w:t>
      </w:r>
    </w:p>
    <w:p w14:paraId="7E7E4B95" w14:textId="77777777" w:rsidR="00F56E12" w:rsidRDefault="00037BB9">
      <w:pPr>
        <w:spacing w:before="280" w:after="280" w:line="240" w:lineRule="auto"/>
      </w:pPr>
      <w:r>
        <w:t xml:space="preserve">A pesar de la limpieza rigurosa, pueden persistir errores en los datos originales de </w:t>
      </w:r>
      <w:proofErr w:type="spellStart"/>
      <w:r>
        <w:t>Kaggle</w:t>
      </w:r>
      <w:proofErr w:type="spellEnd"/>
      <w:r>
        <w:t xml:space="preserve"> (ej. la anomalía identificada en 2012).</w:t>
      </w:r>
    </w:p>
    <w:p w14:paraId="4E269893" w14:textId="77777777" w:rsidR="00F56E12" w:rsidRDefault="00037BB9">
      <w:pPr>
        <w:spacing w:before="280" w:after="280" w:line="240" w:lineRule="auto"/>
      </w:pPr>
      <w:r>
        <w:rPr>
          <w:b/>
          <w:bCs/>
        </w:rPr>
        <w:t>Impacto:</w:t>
      </w:r>
    </w:p>
    <w:p w14:paraId="39B82C93" w14:textId="77777777" w:rsidR="00F56E12" w:rsidRDefault="00037BB9">
      <w:pPr>
        <w:numPr>
          <w:ilvl w:val="0"/>
          <w:numId w:val="2"/>
        </w:numPr>
        <w:spacing w:before="280" w:after="0" w:line="240" w:lineRule="auto"/>
        <w:jc w:val="left"/>
      </w:pPr>
      <w:r>
        <w:t xml:space="preserve">Algunas </w:t>
      </w:r>
      <w:r>
        <w:t>conclusiones pueden estar basadas en datos incorrectos</w:t>
      </w:r>
    </w:p>
    <w:p w14:paraId="6992CFD4" w14:textId="77777777" w:rsidR="00F56E12" w:rsidRDefault="00037BB9">
      <w:pPr>
        <w:numPr>
          <w:ilvl w:val="0"/>
          <w:numId w:val="2"/>
        </w:numPr>
        <w:spacing w:after="0" w:line="240" w:lineRule="auto"/>
        <w:jc w:val="left"/>
      </w:pPr>
      <w:r>
        <w:t>Métricas calculadas pueden heredar errores de datos base</w:t>
      </w:r>
    </w:p>
    <w:p w14:paraId="403BDC58" w14:textId="77777777" w:rsidR="00F56E12" w:rsidRDefault="00037BB9">
      <w:pPr>
        <w:numPr>
          <w:ilvl w:val="0"/>
          <w:numId w:val="2"/>
        </w:numPr>
        <w:spacing w:after="280" w:line="240" w:lineRule="auto"/>
        <w:jc w:val="left"/>
      </w:pPr>
      <w:r>
        <w:t>Comparaciones entre temporadas afectadas por anomalías requieren precaución</w:t>
      </w:r>
    </w:p>
    <w:p w14:paraId="5380FE20" w14:textId="77777777" w:rsidR="00F56E12" w:rsidRDefault="00037BB9">
      <w:pPr>
        <w:spacing w:before="280" w:after="280" w:line="240" w:lineRule="auto"/>
      </w:pPr>
      <w:r>
        <w:rPr>
          <w:b/>
          <w:bCs/>
        </w:rPr>
        <w:t>Mitigación:</w:t>
      </w:r>
      <w:r>
        <w:t xml:space="preserve"> Cruce de validación con fuentes oficiales (NBA.com, </w:t>
      </w:r>
      <w:proofErr w:type="spellStart"/>
      <w:r>
        <w:t>Basketball</w:t>
      </w:r>
      <w:proofErr w:type="spellEnd"/>
      <w:r>
        <w:t>-Reference) para verificar datos críticos antes de decisiones importantes.</w:t>
      </w:r>
    </w:p>
    <w:p w14:paraId="16A1E985" w14:textId="77777777" w:rsidR="00F56E12" w:rsidRDefault="00037BB9">
      <w:pPr>
        <w:pStyle w:val="Ttulo2"/>
      </w:pPr>
      <w:bookmarkStart w:id="58" w:name="_heading=h.m56te3dgsxxu" w:colFirst="0" w:colLast="0"/>
      <w:bookmarkEnd w:id="58"/>
      <w:r>
        <w:lastRenderedPageBreak/>
        <w:t>Generalización a otras ligas</w:t>
      </w:r>
    </w:p>
    <w:p w14:paraId="5C884943" w14:textId="77777777" w:rsidR="00F56E12" w:rsidRDefault="00037BB9">
      <w:pPr>
        <w:spacing w:before="280" w:after="280" w:line="240" w:lineRule="auto"/>
      </w:pPr>
      <w:r>
        <w:t>Los hallazgos y recomendaciones son específicos para la NBA. No necesariamente aplican a otras ligas (</w:t>
      </w:r>
      <w:proofErr w:type="spellStart"/>
      <w:r>
        <w:t>Euroleague</w:t>
      </w:r>
      <w:proofErr w:type="spellEnd"/>
      <w:r>
        <w:t>, FIBA, NCAA).</w:t>
      </w:r>
    </w:p>
    <w:p w14:paraId="736F8726" w14:textId="77777777" w:rsidR="00F56E12" w:rsidRDefault="00037BB9">
      <w:pPr>
        <w:spacing w:before="280" w:after="280" w:line="240" w:lineRule="auto"/>
      </w:pPr>
      <w:r>
        <w:rPr>
          <w:b/>
          <w:bCs/>
        </w:rPr>
        <w:t>Impacto:</w:t>
      </w:r>
    </w:p>
    <w:p w14:paraId="18A0A7A8" w14:textId="77777777" w:rsidR="00F56E12" w:rsidRDefault="00037BB9">
      <w:pPr>
        <w:numPr>
          <w:ilvl w:val="0"/>
          <w:numId w:val="3"/>
        </w:numPr>
        <w:spacing w:before="280" w:after="0" w:line="240" w:lineRule="auto"/>
        <w:jc w:val="left"/>
      </w:pPr>
      <w:r>
        <w:t>Umbral</w:t>
      </w:r>
      <w:r>
        <w:t>es RMO pueden ser muy diferentes en otras competiciones</w:t>
      </w:r>
    </w:p>
    <w:p w14:paraId="664C8C67" w14:textId="77777777" w:rsidR="00F56E12" w:rsidRDefault="00037BB9">
      <w:pPr>
        <w:numPr>
          <w:ilvl w:val="0"/>
          <w:numId w:val="3"/>
        </w:numPr>
        <w:spacing w:after="0" w:line="240" w:lineRule="auto"/>
        <w:jc w:val="left"/>
      </w:pPr>
      <w:r>
        <w:t>Estilos de juego varían significativamente entre ligas</w:t>
      </w:r>
    </w:p>
    <w:p w14:paraId="21B34A59" w14:textId="77777777" w:rsidR="00F56E12" w:rsidRDefault="00037BB9">
      <w:pPr>
        <w:numPr>
          <w:ilvl w:val="0"/>
          <w:numId w:val="3"/>
        </w:numPr>
        <w:spacing w:after="280" w:line="240" w:lineRule="auto"/>
        <w:jc w:val="left"/>
      </w:pPr>
      <w:r>
        <w:t>Modelos predictivos requerirían reentrenamiento con datos específicos</w:t>
      </w:r>
    </w:p>
    <w:p w14:paraId="763806A1" w14:textId="77777777" w:rsidR="00F56E12" w:rsidRDefault="00037BB9">
      <w:pPr>
        <w:spacing w:before="280" w:after="280" w:line="240" w:lineRule="auto"/>
      </w:pPr>
      <w:r>
        <w:rPr>
          <w:b/>
          <w:bCs/>
        </w:rPr>
        <w:t>Mitigación:</w:t>
      </w:r>
      <w:r>
        <w:t xml:space="preserve"> Especificar claramente el alcance (NBA) en toda comunicación de</w:t>
      </w:r>
      <w:r>
        <w:t xml:space="preserve"> resultados. Desarrollar modelos separados si se requiere análisis de otras ligas.</w:t>
      </w:r>
    </w:p>
    <w:p w14:paraId="5E634792" w14:textId="77777777" w:rsidR="00F56E12" w:rsidRDefault="00037BB9">
      <w:pPr>
        <w:pStyle w:val="Ttulo1"/>
      </w:pPr>
      <w:bookmarkStart w:id="59" w:name="_heading=h.s7aonziz7bh0" w:colFirst="0" w:colLast="0"/>
      <w:bookmarkEnd w:id="59"/>
      <w:r>
        <w:t>Conclusiones</w:t>
      </w:r>
    </w:p>
    <w:p w14:paraId="21BD9A43" w14:textId="77777777" w:rsidR="00F56E12" w:rsidRDefault="00037BB9">
      <w:r>
        <w:t>El presente análisis demuestra que es posible evaluar el rendimiento en la NBA de forma objetiva, cuantitativa y predictiva utilizando técnicas avanzadas de cie</w:t>
      </w:r>
      <w:r>
        <w:t xml:space="preserve">ncia de datos y machine </w:t>
      </w:r>
      <w:proofErr w:type="spellStart"/>
      <w:r>
        <w:t>learning</w:t>
      </w:r>
      <w:proofErr w:type="spellEnd"/>
      <w:r>
        <w:t xml:space="preserve">. A través de un proceso riguroso de recopilación, limpieza, análisis exploratorio y modelado, se han generado </w:t>
      </w:r>
      <w:proofErr w:type="spellStart"/>
      <w:r>
        <w:t>insights</w:t>
      </w:r>
      <w:proofErr w:type="spellEnd"/>
      <w:r>
        <w:t xml:space="preserve"> accionables que transforman datos históricos en inteligencia estratégica para la toma de decisiones.</w:t>
      </w:r>
    </w:p>
    <w:p w14:paraId="01D3B73D" w14:textId="77777777" w:rsidR="00F56E12" w:rsidRDefault="00037BB9">
      <w:pPr>
        <w:numPr>
          <w:ilvl w:val="0"/>
          <w:numId w:val="4"/>
        </w:numPr>
        <w:pBdr>
          <w:top w:val="nil"/>
          <w:left w:val="nil"/>
          <w:bottom w:val="nil"/>
          <w:right w:val="nil"/>
          <w:between w:val="nil"/>
        </w:pBdr>
        <w:spacing w:after="0"/>
      </w:pPr>
      <w:r>
        <w:rPr>
          <w:b/>
          <w:bCs/>
          <w:color w:val="000000"/>
        </w:rPr>
        <w:t xml:space="preserve">La </w:t>
      </w:r>
      <w:r>
        <w:rPr>
          <w:b/>
          <w:bCs/>
          <w:color w:val="000000"/>
        </w:rPr>
        <w:t>eficiencia supera al volumen y a las características físicas:</w:t>
      </w:r>
      <w:r>
        <w:rPr>
          <w:color w:val="000000"/>
        </w:rPr>
        <w:t xml:space="preserve"> los mejores predictores de rendimiento son métricas de eficiencia (porcentaje de tiro efectivo 36.15%, uso ofensivo 26.42%), no características biológicas como edad, peso o estatura (combinadas </w:t>
      </w:r>
      <w:r>
        <w:rPr>
          <w:color w:val="000000"/>
        </w:rPr>
        <w:t xml:space="preserve">&lt;4%). Este hallazgo </w:t>
      </w:r>
      <w:r>
        <w:t>desafía las nociones</w:t>
      </w:r>
      <w:r>
        <w:rPr>
          <w:color w:val="000000"/>
        </w:rPr>
        <w:t xml:space="preserve"> tradicionales sobre </w:t>
      </w:r>
      <w:proofErr w:type="spellStart"/>
      <w:r>
        <w:rPr>
          <w:color w:val="000000"/>
        </w:rPr>
        <w:t>scouting</w:t>
      </w:r>
      <w:proofErr w:type="spellEnd"/>
      <w:r>
        <w:rPr>
          <w:color w:val="000000"/>
        </w:rPr>
        <w:t xml:space="preserve"> y sugiere que el desarrollo técnico-táctico es más determinante que las ventajas físicas innatas.</w:t>
      </w:r>
    </w:p>
    <w:p w14:paraId="322949CC" w14:textId="77777777" w:rsidR="00F56E12" w:rsidRDefault="00037BB9">
      <w:pPr>
        <w:numPr>
          <w:ilvl w:val="0"/>
          <w:numId w:val="4"/>
        </w:numPr>
        <w:pBdr>
          <w:top w:val="nil"/>
          <w:left w:val="nil"/>
          <w:bottom w:val="nil"/>
          <w:right w:val="nil"/>
          <w:between w:val="nil"/>
        </w:pBdr>
        <w:spacing w:after="0"/>
      </w:pPr>
      <w:r>
        <w:rPr>
          <w:b/>
          <w:bCs/>
          <w:color w:val="000000"/>
        </w:rPr>
        <w:t>Especialización extrema define el baloncesto moderno:</w:t>
      </w:r>
      <w:r>
        <w:rPr>
          <w:color w:val="000000"/>
        </w:rPr>
        <w:t xml:space="preserve"> las distribuciones de métricas con</w:t>
      </w:r>
      <w:r>
        <w:rPr>
          <w:color w:val="000000"/>
        </w:rPr>
        <w:t xml:space="preserve">firman que la mayoría de jugadores tienen rendimientos modestos en cada categoría, mientras que los valores extremos (especialistas de </w:t>
      </w:r>
      <w:r>
        <w:t>élite</w:t>
      </w:r>
      <w:r>
        <w:rPr>
          <w:color w:val="000000"/>
        </w:rPr>
        <w:t>) son raros pero cruciales. Solo el 10% de jugadores alcanza "alto rendimiento" según umbrales RMO, validando la dis</w:t>
      </w:r>
      <w:r>
        <w:rPr>
          <w:color w:val="000000"/>
        </w:rPr>
        <w:t>tribución desigual del talento.</w:t>
      </w:r>
    </w:p>
    <w:p w14:paraId="7500D826" w14:textId="77777777" w:rsidR="00F56E12" w:rsidRDefault="00037BB9">
      <w:pPr>
        <w:numPr>
          <w:ilvl w:val="0"/>
          <w:numId w:val="4"/>
        </w:numPr>
        <w:pBdr>
          <w:top w:val="nil"/>
          <w:left w:val="nil"/>
          <w:bottom w:val="nil"/>
          <w:right w:val="nil"/>
          <w:between w:val="nil"/>
        </w:pBdr>
        <w:spacing w:after="0"/>
      </w:pPr>
      <w:r>
        <w:rPr>
          <w:b/>
          <w:bCs/>
          <w:color w:val="000000"/>
        </w:rPr>
        <w:t xml:space="preserve">Cuatro perfiles estratégicos identificados mediante </w:t>
      </w:r>
      <w:proofErr w:type="spellStart"/>
      <w:r>
        <w:rPr>
          <w:b/>
          <w:bCs/>
          <w:color w:val="000000"/>
        </w:rPr>
        <w:t>clustering</w:t>
      </w:r>
      <w:proofErr w:type="spellEnd"/>
      <w:r>
        <w:rPr>
          <w:b/>
          <w:bCs/>
          <w:color w:val="000000"/>
        </w:rPr>
        <w:t>:</w:t>
      </w:r>
      <w:r>
        <w:rPr>
          <w:color w:val="000000"/>
        </w:rPr>
        <w:t xml:space="preserve"> El análisis K-</w:t>
      </w:r>
      <w:proofErr w:type="spellStart"/>
      <w:r>
        <w:rPr>
          <w:color w:val="000000"/>
        </w:rPr>
        <w:t>Means</w:t>
      </w:r>
      <w:proofErr w:type="spellEnd"/>
      <w:r>
        <w:rPr>
          <w:color w:val="000000"/>
        </w:rPr>
        <w:t xml:space="preserve"> reveló perfiles claros: jugadores secundarios (</w:t>
      </w:r>
      <w:proofErr w:type="spellStart"/>
      <w:r>
        <w:rPr>
          <w:color w:val="000000"/>
        </w:rPr>
        <w:t>Cluster</w:t>
      </w:r>
      <w:proofErr w:type="spellEnd"/>
      <w:r>
        <w:rPr>
          <w:color w:val="000000"/>
        </w:rPr>
        <w:t xml:space="preserve"> 0), anotadores de volumen (</w:t>
      </w:r>
      <w:proofErr w:type="spellStart"/>
      <w:r>
        <w:rPr>
          <w:color w:val="000000"/>
        </w:rPr>
        <w:t>Cluster</w:t>
      </w:r>
      <w:proofErr w:type="spellEnd"/>
      <w:r>
        <w:rPr>
          <w:color w:val="000000"/>
        </w:rPr>
        <w:t xml:space="preserve"> 1), interiores defensivos (</w:t>
      </w:r>
      <w:proofErr w:type="spellStart"/>
      <w:r>
        <w:rPr>
          <w:color w:val="000000"/>
        </w:rPr>
        <w:t>Cluster</w:t>
      </w:r>
      <w:proofErr w:type="spellEnd"/>
      <w:r>
        <w:rPr>
          <w:color w:val="000000"/>
        </w:rPr>
        <w:t xml:space="preserve"> 2) y generadores de juego (</w:t>
      </w:r>
      <w:proofErr w:type="spellStart"/>
      <w:r>
        <w:rPr>
          <w:color w:val="000000"/>
        </w:rPr>
        <w:t>Cluster</w:t>
      </w:r>
      <w:proofErr w:type="spellEnd"/>
      <w:r>
        <w:rPr>
          <w:color w:val="000000"/>
        </w:rPr>
        <w:t xml:space="preserve"> 3). Esta segmentación </w:t>
      </w:r>
      <w:r>
        <w:t>permite la construcción</w:t>
      </w:r>
      <w:r>
        <w:rPr>
          <w:color w:val="000000"/>
        </w:rPr>
        <w:t xml:space="preserve"> de plantillas balanceadas basadas en complementariedad de roles.</w:t>
      </w:r>
    </w:p>
    <w:p w14:paraId="3C710DC2" w14:textId="77777777" w:rsidR="00F56E12" w:rsidRDefault="00037BB9">
      <w:pPr>
        <w:numPr>
          <w:ilvl w:val="0"/>
          <w:numId w:val="4"/>
        </w:numPr>
        <w:pBdr>
          <w:top w:val="nil"/>
          <w:left w:val="nil"/>
          <w:bottom w:val="nil"/>
          <w:right w:val="nil"/>
          <w:between w:val="nil"/>
        </w:pBdr>
        <w:spacing w:after="0"/>
      </w:pPr>
      <w:r>
        <w:rPr>
          <w:b/>
          <w:bCs/>
          <w:color w:val="000000"/>
        </w:rPr>
        <w:t>Existe talento subvalorado identificable con analítica avanzada:</w:t>
      </w:r>
      <w:r>
        <w:rPr>
          <w:color w:val="000000"/>
        </w:rPr>
        <w:t xml:space="preserve"> jugadores con eficiencia excepcional según e</w:t>
      </w:r>
      <w:r>
        <w:rPr>
          <w:color w:val="000000"/>
        </w:rPr>
        <w:t>l modelo RMO no siempre alcanzan reconocimiento mediático o contratos acordes a su impacto. Esto representa una oportunidad de mercado para organizaciones que basen decisiones en datos objetivos sobre percepciones subjetivas.</w:t>
      </w:r>
    </w:p>
    <w:p w14:paraId="5829B14E" w14:textId="77777777" w:rsidR="00F56E12" w:rsidRDefault="00037BB9">
      <w:pPr>
        <w:numPr>
          <w:ilvl w:val="0"/>
          <w:numId w:val="4"/>
        </w:numPr>
        <w:pBdr>
          <w:top w:val="nil"/>
          <w:left w:val="nil"/>
          <w:bottom w:val="nil"/>
          <w:right w:val="nil"/>
          <w:between w:val="nil"/>
        </w:pBdr>
        <w:spacing w:after="0"/>
      </w:pPr>
      <w:r>
        <w:rPr>
          <w:b/>
          <w:bCs/>
          <w:color w:val="000000"/>
        </w:rPr>
        <w:t>La NBA ha mantenido estabilida</w:t>
      </w:r>
      <w:r>
        <w:rPr>
          <w:b/>
          <w:bCs/>
          <w:color w:val="000000"/>
        </w:rPr>
        <w:t xml:space="preserve">d competitiva durante 26 temporadas: </w:t>
      </w:r>
      <w:r>
        <w:rPr>
          <w:color w:val="000000"/>
        </w:rPr>
        <w:t>A pesar de eventos disruptivos (</w:t>
      </w:r>
      <w:proofErr w:type="spellStart"/>
      <w:r>
        <w:rPr>
          <w:color w:val="000000"/>
        </w:rPr>
        <w:t>lockouts</w:t>
      </w:r>
      <w:proofErr w:type="spellEnd"/>
      <w:r>
        <w:rPr>
          <w:color w:val="000000"/>
        </w:rPr>
        <w:t xml:space="preserve">, pandemia), la estructura competitiva se ha mantenido equilibrada con dispersión </w:t>
      </w:r>
      <w:r>
        <w:rPr>
          <w:color w:val="000000"/>
        </w:rPr>
        <w:lastRenderedPageBreak/>
        <w:t>controlada del rendimiento. Sin embargo, el estilo de juego ha evolucionado marcadamente hacia ma</w:t>
      </w:r>
      <w:r>
        <w:rPr>
          <w:color w:val="000000"/>
        </w:rPr>
        <w:t>yor énfasis ofensivo desde 2010.</w:t>
      </w:r>
    </w:p>
    <w:p w14:paraId="5283D168" w14:textId="77777777" w:rsidR="00F56E12" w:rsidRDefault="00037BB9">
      <w:pPr>
        <w:numPr>
          <w:ilvl w:val="0"/>
          <w:numId w:val="4"/>
        </w:numPr>
        <w:pBdr>
          <w:top w:val="nil"/>
          <w:left w:val="nil"/>
          <w:bottom w:val="nil"/>
          <w:right w:val="nil"/>
          <w:between w:val="nil"/>
        </w:pBdr>
        <w:spacing w:after="0"/>
      </w:pPr>
      <w:r>
        <w:rPr>
          <w:b/>
          <w:bCs/>
          <w:color w:val="000000"/>
        </w:rPr>
        <w:t>El "Factor 12.79%" representa oportunidad de optimización:</w:t>
      </w:r>
      <w:r>
        <w:rPr>
          <w:color w:val="000000"/>
        </w:rPr>
        <w:t xml:space="preserve"> aproximadamente 1 de cada 8 jugadores opera en bajo rendimiento, representando ineficiencia crítica en presupuesto salarial y minutos en cancha. Reducir este porcen</w:t>
      </w:r>
      <w:r>
        <w:rPr>
          <w:color w:val="000000"/>
        </w:rPr>
        <w:t>taje ofrece ROI más inmediato que fichajes de superestrellas costosas.</w:t>
      </w:r>
    </w:p>
    <w:p w14:paraId="260554FB" w14:textId="77777777" w:rsidR="00F56E12" w:rsidRDefault="00037BB9">
      <w:pPr>
        <w:numPr>
          <w:ilvl w:val="0"/>
          <w:numId w:val="4"/>
        </w:numPr>
        <w:pBdr>
          <w:top w:val="nil"/>
          <w:left w:val="nil"/>
          <w:bottom w:val="nil"/>
          <w:right w:val="nil"/>
          <w:between w:val="nil"/>
        </w:pBdr>
        <w:spacing w:after="0"/>
      </w:pPr>
      <w:r>
        <w:rPr>
          <w:b/>
          <w:bCs/>
          <w:color w:val="000000"/>
        </w:rPr>
        <w:t xml:space="preserve">El contexto importa más que estadísticas aisladas: </w:t>
      </w:r>
      <w:r>
        <w:rPr>
          <w:color w:val="000000"/>
        </w:rPr>
        <w:t>La baja correlación entre Net Rating y métricas tradicionales (</w:t>
      </w:r>
      <w:proofErr w:type="spellStart"/>
      <w:r>
        <w:rPr>
          <w:color w:val="000000"/>
        </w:rPr>
        <w:t>máx</w:t>
      </w:r>
      <w:proofErr w:type="spellEnd"/>
      <w:r>
        <w:rPr>
          <w:color w:val="000000"/>
        </w:rPr>
        <w:t xml:space="preserve"> 0.22) confirma que la evaluación de impacto es multifactorial. Deci</w:t>
      </w:r>
      <w:r>
        <w:rPr>
          <w:color w:val="000000"/>
        </w:rPr>
        <w:t>siones basadas en una sola estadística son insuficientes; se requiere análisis holístico.</w:t>
      </w:r>
    </w:p>
    <w:p w14:paraId="3599DEA0" w14:textId="77777777" w:rsidR="00F56E12" w:rsidRDefault="00037BB9">
      <w:pPr>
        <w:numPr>
          <w:ilvl w:val="0"/>
          <w:numId w:val="4"/>
        </w:numPr>
        <w:pBdr>
          <w:top w:val="nil"/>
          <w:left w:val="nil"/>
          <w:bottom w:val="nil"/>
          <w:right w:val="nil"/>
          <w:between w:val="nil"/>
        </w:pBdr>
      </w:pPr>
      <w:r>
        <w:rPr>
          <w:b/>
          <w:bCs/>
          <w:color w:val="000000"/>
        </w:rPr>
        <w:t>Modelo predictivo robusto y validado:</w:t>
      </w:r>
      <w:r>
        <w:rPr>
          <w:color w:val="000000"/>
        </w:rPr>
        <w:t xml:space="preserve"> el modelo desarrollado alcanza R²=0.8613 (86% de variabilidad explicada) con MAE de 0.1456, demostrando alta capacidad predictiv</w:t>
      </w:r>
      <w:r>
        <w:rPr>
          <w:color w:val="000000"/>
        </w:rPr>
        <w:t>a. Esto lo convierte en herramienta confiable para screening inicial, proyecciones y evaluación objetiva.</w:t>
      </w:r>
    </w:p>
    <w:p w14:paraId="6AFE77DD" w14:textId="77777777" w:rsidR="00F56E12" w:rsidRDefault="00037BB9">
      <w:pPr>
        <w:pStyle w:val="Ttulo1"/>
      </w:pPr>
      <w:bookmarkStart w:id="60" w:name="_heading=h.a4fp3uya30r0" w:colFirst="0" w:colLast="0"/>
      <w:bookmarkEnd w:id="60"/>
      <w:r>
        <w:t>Implicaciones estratégicas para la industria</w:t>
      </w:r>
    </w:p>
    <w:p w14:paraId="3F494E06" w14:textId="77777777" w:rsidR="00F56E12" w:rsidRDefault="00037BB9">
      <w:pPr>
        <w:pStyle w:val="Ttulo2"/>
      </w:pPr>
      <w:bookmarkStart w:id="61" w:name="_heading=h.xwwsq7no4dqn" w:colFirst="0" w:colLast="0"/>
      <w:bookmarkEnd w:id="61"/>
      <w:r>
        <w:t>Para gerencias deportivas:</w:t>
      </w:r>
    </w:p>
    <w:p w14:paraId="7A431604" w14:textId="77777777" w:rsidR="00F56E12" w:rsidRDefault="00037BB9">
      <w:r>
        <w:t xml:space="preserve">El análisis proporciona un </w:t>
      </w:r>
      <w:proofErr w:type="spellStart"/>
      <w:r>
        <w:t>framework</w:t>
      </w:r>
      <w:proofErr w:type="spellEnd"/>
      <w:r>
        <w:t xml:space="preserve"> cuantitativo para decisiones de contratac</w:t>
      </w:r>
      <w:r>
        <w:t>ión, renovación y desarrollo de talento. Las organizaciones que adopten estas metodologías pueden obtener ventajas competitivas significativas mediante:</w:t>
      </w:r>
    </w:p>
    <w:p w14:paraId="7AB08F7C" w14:textId="77777777" w:rsidR="00F56E12" w:rsidRDefault="00037BB9">
      <w:pPr>
        <w:numPr>
          <w:ilvl w:val="0"/>
          <w:numId w:val="5"/>
        </w:numPr>
        <w:pBdr>
          <w:top w:val="nil"/>
          <w:left w:val="nil"/>
          <w:bottom w:val="nil"/>
          <w:right w:val="nil"/>
          <w:between w:val="nil"/>
        </w:pBdr>
        <w:spacing w:after="0"/>
      </w:pPr>
      <w:r>
        <w:rPr>
          <w:color w:val="000000"/>
        </w:rPr>
        <w:t>Identificación temprana de talento subvalorado</w:t>
      </w:r>
    </w:p>
    <w:p w14:paraId="627D87F3" w14:textId="77777777" w:rsidR="00F56E12" w:rsidRDefault="00037BB9">
      <w:pPr>
        <w:numPr>
          <w:ilvl w:val="0"/>
          <w:numId w:val="5"/>
        </w:numPr>
        <w:pBdr>
          <w:top w:val="nil"/>
          <w:left w:val="nil"/>
          <w:bottom w:val="nil"/>
          <w:right w:val="nil"/>
          <w:between w:val="nil"/>
        </w:pBdr>
        <w:spacing w:after="0"/>
      </w:pPr>
      <w:r>
        <w:rPr>
          <w:color w:val="000000"/>
        </w:rPr>
        <w:t>Optimización presupuestaria eliminando ineficiencias</w:t>
      </w:r>
    </w:p>
    <w:p w14:paraId="04D55185" w14:textId="77777777" w:rsidR="00F56E12" w:rsidRDefault="00037BB9">
      <w:pPr>
        <w:numPr>
          <w:ilvl w:val="0"/>
          <w:numId w:val="5"/>
        </w:numPr>
        <w:pBdr>
          <w:top w:val="nil"/>
          <w:left w:val="nil"/>
          <w:bottom w:val="nil"/>
          <w:right w:val="nil"/>
          <w:between w:val="nil"/>
        </w:pBdr>
        <w:spacing w:after="0"/>
      </w:pPr>
      <w:r>
        <w:rPr>
          <w:color w:val="000000"/>
        </w:rPr>
        <w:t>Construcción de plantillas complementarias basadas en perfiles</w:t>
      </w:r>
    </w:p>
    <w:p w14:paraId="06A4FF70" w14:textId="77777777" w:rsidR="00F56E12" w:rsidRDefault="00037BB9">
      <w:pPr>
        <w:numPr>
          <w:ilvl w:val="0"/>
          <w:numId w:val="5"/>
        </w:numPr>
        <w:pBdr>
          <w:top w:val="nil"/>
          <w:left w:val="nil"/>
          <w:bottom w:val="nil"/>
          <w:right w:val="nil"/>
          <w:between w:val="nil"/>
        </w:pBdr>
      </w:pPr>
      <w:r>
        <w:rPr>
          <w:color w:val="000000"/>
        </w:rPr>
        <w:t>Evaluación objetiva independiente de fama o presión mediática</w:t>
      </w:r>
    </w:p>
    <w:p w14:paraId="02E80DEF" w14:textId="77777777" w:rsidR="00F56E12" w:rsidRDefault="00037BB9">
      <w:pPr>
        <w:pStyle w:val="Ttulo2"/>
      </w:pPr>
      <w:bookmarkStart w:id="62" w:name="_heading=h.zc6t8lr98iop" w:colFirst="0" w:colLast="0"/>
      <w:bookmarkEnd w:id="62"/>
      <w:r>
        <w:t>Para entrenadores y cuerpo técnico:</w:t>
      </w:r>
    </w:p>
    <w:p w14:paraId="1B6B3DAD" w14:textId="77777777" w:rsidR="00F56E12" w:rsidRDefault="00037BB9">
      <w:r>
        <w:t>La segmentación por clústeres y las métricas dominantes por perfil permiten:</w:t>
      </w:r>
    </w:p>
    <w:p w14:paraId="7C29E3FF" w14:textId="77777777" w:rsidR="00F56E12" w:rsidRDefault="00037BB9">
      <w:pPr>
        <w:numPr>
          <w:ilvl w:val="0"/>
          <w:numId w:val="5"/>
        </w:numPr>
        <w:pBdr>
          <w:top w:val="nil"/>
          <w:left w:val="nil"/>
          <w:bottom w:val="nil"/>
          <w:right w:val="nil"/>
          <w:between w:val="nil"/>
        </w:pBdr>
        <w:spacing w:after="0"/>
      </w:pPr>
      <w:r>
        <w:rPr>
          <w:color w:val="000000"/>
        </w:rPr>
        <w:t>Asignación de role</w:t>
      </w:r>
      <w:r>
        <w:rPr>
          <w:color w:val="000000"/>
        </w:rPr>
        <w:t>s basada en fortalezas cuantificadas</w:t>
      </w:r>
    </w:p>
    <w:p w14:paraId="6E1CAFC9" w14:textId="77777777" w:rsidR="00F56E12" w:rsidRDefault="00037BB9">
      <w:pPr>
        <w:numPr>
          <w:ilvl w:val="0"/>
          <w:numId w:val="5"/>
        </w:numPr>
        <w:pBdr>
          <w:top w:val="nil"/>
          <w:left w:val="nil"/>
          <w:bottom w:val="nil"/>
          <w:right w:val="nil"/>
          <w:between w:val="nil"/>
        </w:pBdr>
        <w:spacing w:after="0"/>
      </w:pPr>
      <w:r>
        <w:rPr>
          <w:color w:val="000000"/>
        </w:rPr>
        <w:t>Diseño de sistemas tácticos alineados con las capacidades del roster</w:t>
      </w:r>
    </w:p>
    <w:p w14:paraId="5D909F7D" w14:textId="77777777" w:rsidR="00F56E12" w:rsidRDefault="00037BB9">
      <w:pPr>
        <w:numPr>
          <w:ilvl w:val="0"/>
          <w:numId w:val="5"/>
        </w:numPr>
        <w:pBdr>
          <w:top w:val="nil"/>
          <w:left w:val="nil"/>
          <w:bottom w:val="nil"/>
          <w:right w:val="nil"/>
          <w:between w:val="nil"/>
        </w:pBdr>
        <w:spacing w:after="0"/>
      </w:pPr>
      <w:r>
        <w:rPr>
          <w:color w:val="000000"/>
        </w:rPr>
        <w:t>Identificación de áreas de desarrollo prioritarias por jugador</w:t>
      </w:r>
    </w:p>
    <w:p w14:paraId="104366CA" w14:textId="77777777" w:rsidR="00F56E12" w:rsidRDefault="00037BB9">
      <w:pPr>
        <w:numPr>
          <w:ilvl w:val="0"/>
          <w:numId w:val="5"/>
        </w:numPr>
        <w:pBdr>
          <w:top w:val="nil"/>
          <w:left w:val="nil"/>
          <w:bottom w:val="nil"/>
          <w:right w:val="nil"/>
          <w:between w:val="nil"/>
        </w:pBdr>
      </w:pPr>
      <w:r>
        <w:rPr>
          <w:color w:val="000000"/>
        </w:rPr>
        <w:t>Evaluación de compatibilidad entre jugadores en cancha</w:t>
      </w:r>
    </w:p>
    <w:p w14:paraId="04CB07D6" w14:textId="77777777" w:rsidR="00F56E12" w:rsidRDefault="00037BB9">
      <w:pPr>
        <w:pStyle w:val="Ttulo2"/>
      </w:pPr>
      <w:bookmarkStart w:id="63" w:name="_heading=h.dt5ja3rtyv8c" w:colFirst="0" w:colLast="0"/>
      <w:bookmarkEnd w:id="63"/>
      <w:r>
        <w:t xml:space="preserve">Para analistas y científicos de </w:t>
      </w:r>
      <w:r>
        <w:t>datos:</w:t>
      </w:r>
    </w:p>
    <w:p w14:paraId="7BF855E9" w14:textId="77777777" w:rsidR="00F56E12" w:rsidRDefault="00037BB9">
      <w:r>
        <w:t>El proyecto establece un pipeline reproducible y escalable:</w:t>
      </w:r>
    </w:p>
    <w:p w14:paraId="0104BC31" w14:textId="77777777" w:rsidR="00F56E12" w:rsidRDefault="00037BB9">
      <w:pPr>
        <w:numPr>
          <w:ilvl w:val="0"/>
          <w:numId w:val="5"/>
        </w:numPr>
        <w:pBdr>
          <w:top w:val="nil"/>
          <w:left w:val="nil"/>
          <w:bottom w:val="nil"/>
          <w:right w:val="nil"/>
          <w:between w:val="nil"/>
        </w:pBdr>
        <w:spacing w:after="0"/>
      </w:pPr>
      <w:r>
        <w:rPr>
          <w:color w:val="000000"/>
        </w:rPr>
        <w:t>Metodología documentada aplicable a otros deportes</w:t>
      </w:r>
    </w:p>
    <w:p w14:paraId="2DB450AF" w14:textId="77777777" w:rsidR="00F56E12" w:rsidRDefault="00037BB9">
      <w:pPr>
        <w:numPr>
          <w:ilvl w:val="0"/>
          <w:numId w:val="5"/>
        </w:numPr>
        <w:pBdr>
          <w:top w:val="nil"/>
          <w:left w:val="nil"/>
          <w:bottom w:val="nil"/>
          <w:right w:val="nil"/>
          <w:between w:val="nil"/>
        </w:pBdr>
        <w:spacing w:after="0"/>
      </w:pPr>
      <w:r>
        <w:rPr>
          <w:color w:val="000000"/>
        </w:rPr>
        <w:t xml:space="preserve">Framework de métricas personalizadas (RMO, </w:t>
      </w:r>
      <w:proofErr w:type="spellStart"/>
      <w:r>
        <w:rPr>
          <w:color w:val="000000"/>
        </w:rPr>
        <w:t>global_score</w:t>
      </w:r>
      <w:proofErr w:type="spellEnd"/>
      <w:r>
        <w:rPr>
          <w:color w:val="000000"/>
        </w:rPr>
        <w:t>)</w:t>
      </w:r>
    </w:p>
    <w:p w14:paraId="79881BD8" w14:textId="77777777" w:rsidR="00F56E12" w:rsidRDefault="00037BB9">
      <w:pPr>
        <w:numPr>
          <w:ilvl w:val="0"/>
          <w:numId w:val="5"/>
        </w:numPr>
        <w:pBdr>
          <w:top w:val="nil"/>
          <w:left w:val="nil"/>
          <w:bottom w:val="nil"/>
          <w:right w:val="nil"/>
          <w:between w:val="nil"/>
        </w:pBdr>
        <w:spacing w:after="0"/>
      </w:pPr>
      <w:r>
        <w:rPr>
          <w:color w:val="000000"/>
        </w:rPr>
        <w:t>Modelos base que pueden refinarse con datos adicionales</w:t>
      </w:r>
    </w:p>
    <w:p w14:paraId="75A123BD" w14:textId="77777777" w:rsidR="00F56E12" w:rsidRDefault="00037BB9">
      <w:pPr>
        <w:numPr>
          <w:ilvl w:val="0"/>
          <w:numId w:val="5"/>
        </w:numPr>
        <w:pBdr>
          <w:top w:val="nil"/>
          <w:left w:val="nil"/>
          <w:bottom w:val="nil"/>
          <w:right w:val="nil"/>
          <w:between w:val="nil"/>
        </w:pBdr>
      </w:pPr>
      <w:r>
        <w:rPr>
          <w:color w:val="000000"/>
        </w:rPr>
        <w:t xml:space="preserve">Fundamento para sistemas </w:t>
      </w:r>
      <w:r>
        <w:rPr>
          <w:color w:val="000000"/>
        </w:rPr>
        <w:t>de decisión automatizados</w:t>
      </w:r>
    </w:p>
    <w:p w14:paraId="41E51268" w14:textId="77777777" w:rsidR="00F56E12" w:rsidRDefault="00037BB9">
      <w:pPr>
        <w:pStyle w:val="Ttulo1"/>
      </w:pPr>
      <w:bookmarkStart w:id="64" w:name="_heading=h.19w9vi1ij7j9" w:colFirst="0" w:colLast="0"/>
      <w:bookmarkEnd w:id="64"/>
      <w:r>
        <w:lastRenderedPageBreak/>
        <w:t>Visión de futuro: el Camino hacia decisiones verdaderamente inteligentes</w:t>
      </w:r>
    </w:p>
    <w:p w14:paraId="0BFFE64B" w14:textId="77777777" w:rsidR="00F56E12" w:rsidRDefault="00037BB9">
      <w:r>
        <w:t>La analítica de datos aplicada a la NBA demuestra que el éxito no es aleatorio. A través de la identificación de tendencias históricas de puntuación, la segm</w:t>
      </w:r>
      <w:r>
        <w:t>entación precisa del rendimiento de los jugadores y el modelado predictivo robusto, las gerencias pueden transformar la intuición deportiva en una ciencia exacta. El proyecto 'Decisiones Inteligentes NBA' valida que minimizar la tasa de jugadores de bajo r</w:t>
      </w:r>
      <w:r>
        <w:t>endimiento (actualmente 12.79%), priorizar eficiencia sobre volumen, y alinearse con la tendencia ofensiva de la liga son las claves estadísticas para construir un equipo contendiente al título. Sin embargo, es fundamental recordar que los datos son un med</w:t>
      </w:r>
      <w:r>
        <w:t>io, no un fin. La analítica más sofisticada debe complementar, no reemplazar, la experiencia de scouts, entrenadores y ejecutivos. El baloncesto sigue siendo un deporte humano donde la química, el liderazgo y los intangibles importan.</w:t>
      </w:r>
    </w:p>
    <w:p w14:paraId="73327BCC" w14:textId="77777777" w:rsidR="00F56E12" w:rsidRDefault="00037BB9">
      <w:r>
        <w:t>El verdadero poder de</w:t>
      </w:r>
      <w:r>
        <w:t xml:space="preserve"> este análisis reside en su capacidad para:</w:t>
      </w:r>
    </w:p>
    <w:p w14:paraId="72C435EB" w14:textId="77777777" w:rsidR="00F56E12" w:rsidRDefault="00037BB9">
      <w:pPr>
        <w:numPr>
          <w:ilvl w:val="0"/>
          <w:numId w:val="5"/>
        </w:numPr>
        <w:pBdr>
          <w:top w:val="nil"/>
          <w:left w:val="nil"/>
          <w:bottom w:val="nil"/>
          <w:right w:val="nil"/>
          <w:between w:val="nil"/>
        </w:pBdr>
        <w:spacing w:after="0"/>
      </w:pPr>
      <w:r>
        <w:rPr>
          <w:color w:val="000000"/>
        </w:rPr>
        <w:t>Eliminar sesgos en la evaluación de talento</w:t>
      </w:r>
    </w:p>
    <w:p w14:paraId="6C557F77" w14:textId="77777777" w:rsidR="00F56E12" w:rsidRDefault="00037BB9">
      <w:pPr>
        <w:numPr>
          <w:ilvl w:val="0"/>
          <w:numId w:val="5"/>
        </w:numPr>
        <w:pBdr>
          <w:top w:val="nil"/>
          <w:left w:val="nil"/>
          <w:bottom w:val="nil"/>
          <w:right w:val="nil"/>
          <w:between w:val="nil"/>
        </w:pBdr>
        <w:spacing w:after="0"/>
      </w:pPr>
      <w:r>
        <w:rPr>
          <w:color w:val="000000"/>
        </w:rPr>
        <w:t>Revelar oportunidades invisibles al ojo humano</w:t>
      </w:r>
    </w:p>
    <w:p w14:paraId="2707E541" w14:textId="77777777" w:rsidR="00F56E12" w:rsidRDefault="00037BB9">
      <w:pPr>
        <w:numPr>
          <w:ilvl w:val="0"/>
          <w:numId w:val="5"/>
        </w:numPr>
        <w:pBdr>
          <w:top w:val="nil"/>
          <w:left w:val="nil"/>
          <w:bottom w:val="nil"/>
          <w:right w:val="nil"/>
          <w:between w:val="nil"/>
        </w:pBdr>
        <w:spacing w:after="0"/>
      </w:pPr>
      <w:r>
        <w:rPr>
          <w:color w:val="000000"/>
        </w:rPr>
        <w:t>Cuantificar intuiciones que antes eran puramente subjetivas</w:t>
      </w:r>
    </w:p>
    <w:p w14:paraId="74F2AD2D" w14:textId="77777777" w:rsidR="00F56E12" w:rsidRDefault="00037BB9">
      <w:pPr>
        <w:numPr>
          <w:ilvl w:val="0"/>
          <w:numId w:val="5"/>
        </w:numPr>
        <w:pBdr>
          <w:top w:val="nil"/>
          <w:left w:val="nil"/>
          <w:bottom w:val="nil"/>
          <w:right w:val="nil"/>
          <w:between w:val="nil"/>
        </w:pBdr>
      </w:pPr>
      <w:r>
        <w:rPr>
          <w:color w:val="000000"/>
        </w:rPr>
        <w:t>Acelerar decisiones con confianza basada en evidencia</w:t>
      </w:r>
    </w:p>
    <w:p w14:paraId="1CEA8AE4" w14:textId="77777777" w:rsidR="00F56E12" w:rsidRDefault="00037BB9">
      <w:r>
        <w:t xml:space="preserve">Las </w:t>
      </w:r>
      <w:r>
        <w:t>organizaciones que logren integrar exitosamente esta cultura analítica con la sabiduría tradicional del deporte serán las que dominen la próxima era de la NBA.</w:t>
      </w:r>
    </w:p>
    <w:p w14:paraId="6CDF03E6" w14:textId="77777777" w:rsidR="00F56E12" w:rsidRDefault="00F56E12"/>
    <w:p w14:paraId="42A57BCD" w14:textId="77777777" w:rsidR="00F56E12" w:rsidRDefault="00F56E12"/>
    <w:p w14:paraId="618B3B04" w14:textId="77777777" w:rsidR="00F56E12" w:rsidRDefault="00F56E12"/>
    <w:sectPr w:rsidR="00F56E12" w:rsidSect="00E37140">
      <w:headerReference w:type="default" r:id="rId22"/>
      <w:pgSz w:w="12240" w:h="15840"/>
      <w:pgMar w:top="1417" w:right="1701" w:bottom="1417" w:left="1701"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2601D9" w14:textId="77777777" w:rsidR="00037BB9" w:rsidRDefault="00037BB9">
      <w:pPr>
        <w:spacing w:after="0" w:line="240" w:lineRule="auto"/>
      </w:pPr>
      <w:r>
        <w:separator/>
      </w:r>
    </w:p>
  </w:endnote>
  <w:endnote w:type="continuationSeparator" w:id="0">
    <w:p w14:paraId="4ED0EDB2" w14:textId="77777777" w:rsidR="00037BB9" w:rsidRDefault="00037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embedRegular r:id="rId1" w:fontKey="{FF63FE29-4628-4558-A0E3-E47BA8CE5E4C}"/>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2" w:fontKey="{99D903D8-D91C-454D-82D2-5C03F221F24B}"/>
    <w:embedBold r:id="rId3" w:fontKey="{C8171D97-A3D2-4675-8678-71476E1529CE}"/>
    <w:embedItalic r:id="rId4" w:fontKey="{FC4B42DE-EB8D-41D4-B850-A01F82B982B4}"/>
    <w:embedBoldItalic r:id="rId5" w:fontKey="{84074CE6-03BE-4CA2-B59B-C539A045371C}"/>
  </w:font>
  <w:font w:name="Aptos">
    <w:charset w:val="00"/>
    <w:family w:val="swiss"/>
    <w:pitch w:val="variable"/>
    <w:sig w:usb0="20000287" w:usb1="00000003" w:usb2="00000000" w:usb3="00000000" w:csb0="0000019F" w:csb1="00000000"/>
    <w:embedRegular r:id="rId6" w:fontKey="{C6944723-4E6F-4889-8939-75EE27D4CFD2}"/>
    <w:embedItalic r:id="rId7" w:fontKey="{6B7A42B6-7930-482B-A1DA-07EAA23A0B77}"/>
  </w:font>
  <w:font w:name="Times New Roman">
    <w:panose1 w:val="02020603050405020304"/>
    <w:charset w:val="00"/>
    <w:family w:val="roman"/>
    <w:pitch w:val="variable"/>
    <w:sig w:usb0="E0002EFF" w:usb1="C000785B" w:usb2="00000009" w:usb3="00000000" w:csb0="000001FF" w:csb1="00000000"/>
  </w:font>
  <w:font w:name="Play">
    <w:charset w:val="00"/>
    <w:family w:val="auto"/>
    <w:pitch w:val="default"/>
    <w:embedRegular r:id="rId8" w:fontKey="{5CCEEF70-359F-4AD5-82F1-2D5A4342100E}"/>
  </w:font>
  <w:font w:name="Aptos Display">
    <w:charset w:val="00"/>
    <w:family w:val="swiss"/>
    <w:pitch w:val="variable"/>
    <w:sig w:usb0="20000287" w:usb1="00000003" w:usb2="00000000" w:usb3="00000000" w:csb0="0000019F" w:csb1="00000000"/>
    <w:embedRegular r:id="rId9" w:fontKey="{A4EF4CC5-E4C9-456A-AA9B-1EB9D4160E02}"/>
  </w:font>
  <w:font w:name="Quattrocento Sans">
    <w:charset w:val="00"/>
    <w:family w:val="swiss"/>
    <w:pitch w:val="variable"/>
    <w:sig w:usb0="800000BF" w:usb1="4000005B" w:usb2="00000000" w:usb3="00000000" w:csb0="00000001" w:csb1="00000000"/>
    <w:embedBold r:id="rId10" w:fontKey="{66D70B29-B749-4E8C-88DC-8C7AD6876C0A}"/>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8B14DB" w14:textId="77777777" w:rsidR="00037BB9" w:rsidRDefault="00037BB9">
      <w:pPr>
        <w:spacing w:after="0" w:line="240" w:lineRule="auto"/>
      </w:pPr>
      <w:r>
        <w:separator/>
      </w:r>
    </w:p>
  </w:footnote>
  <w:footnote w:type="continuationSeparator" w:id="0">
    <w:p w14:paraId="1903D0A6" w14:textId="77777777" w:rsidR="00037BB9" w:rsidRDefault="00037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7E1167" w14:textId="77777777" w:rsidR="00F56E12" w:rsidRDefault="00037BB9">
    <w:pPr>
      <w:pBdr>
        <w:top w:val="nil"/>
        <w:left w:val="nil"/>
        <w:bottom w:val="nil"/>
        <w:right w:val="nil"/>
        <w:between w:val="nil"/>
      </w:pBdr>
      <w:tabs>
        <w:tab w:val="center" w:pos="4419"/>
        <w:tab w:val="right" w:pos="8838"/>
      </w:tabs>
      <w:spacing w:after="0" w:line="240" w:lineRule="auto"/>
      <w:rPr>
        <w:color w:val="000000"/>
      </w:rPr>
    </w:pPr>
    <w:r>
      <w:rPr>
        <w:noProof/>
        <w:color w:val="000000"/>
        <w:lang w:val="es-ES" w:eastAsia="es-ES"/>
      </w:rPr>
      <w:drawing>
        <wp:inline distT="0" distB="0" distL="0" distR="0" wp14:anchorId="42E125C4" wp14:editId="5272A2D9">
          <wp:extent cx="5645356" cy="1010210"/>
          <wp:effectExtent l="0" t="0" r="0" b="0"/>
          <wp:docPr id="1175788939" name="image14.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png" descr="Texto&#10;&#10;El contenido generado por IA puede ser incorrecto."/>
                  <pic:cNvPicPr preferRelativeResize="0"/>
                </pic:nvPicPr>
                <pic:blipFill>
                  <a:blip r:embed="rId1"/>
                  <a:srcRect t="8180" b="10485"/>
                  <a:stretch>
                    <a:fillRect/>
                  </a:stretch>
                </pic:blipFill>
                <pic:spPr>
                  <a:xfrm>
                    <a:off x="0" y="0"/>
                    <a:ext cx="5645356" cy="1010210"/>
                  </a:xfrm>
                  <a:prstGeom prst="rect">
                    <a:avLst/>
                  </a:prstGeom>
                  <a:ln/>
                </pic:spPr>
              </pic:pic>
            </a:graphicData>
          </a:graphic>
        </wp:inline>
      </w:drawing>
    </w:r>
  </w:p>
  <w:p w14:paraId="766E8C0F" w14:textId="77777777" w:rsidR="00F56E12" w:rsidRDefault="00F56E1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5474D"/>
    <w:multiLevelType w:val="multilevel"/>
    <w:tmpl w:val="3C9A69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407F4E"/>
    <w:multiLevelType w:val="multilevel"/>
    <w:tmpl w:val="4308ED16"/>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9A70B0"/>
    <w:multiLevelType w:val="multilevel"/>
    <w:tmpl w:val="AE80F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9D73F0E"/>
    <w:multiLevelType w:val="multilevel"/>
    <w:tmpl w:val="7ED40B18"/>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DB3CA7"/>
    <w:multiLevelType w:val="multilevel"/>
    <w:tmpl w:val="3026A048"/>
    <w:lvl w:ilvl="0">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9072E7"/>
    <w:multiLevelType w:val="multilevel"/>
    <w:tmpl w:val="B118800C"/>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C2110D3"/>
    <w:multiLevelType w:val="multilevel"/>
    <w:tmpl w:val="23E806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DEB1E6A"/>
    <w:multiLevelType w:val="multilevel"/>
    <w:tmpl w:val="FCC6D6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4172BE"/>
    <w:multiLevelType w:val="multilevel"/>
    <w:tmpl w:val="769CE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A5744BE"/>
    <w:multiLevelType w:val="multilevel"/>
    <w:tmpl w:val="D1AAF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EE90D0E"/>
    <w:multiLevelType w:val="multilevel"/>
    <w:tmpl w:val="2430C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F605A61"/>
    <w:multiLevelType w:val="multilevel"/>
    <w:tmpl w:val="1D98BE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02B4CA8"/>
    <w:multiLevelType w:val="multilevel"/>
    <w:tmpl w:val="261410D6"/>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4AA3551"/>
    <w:multiLevelType w:val="multilevel"/>
    <w:tmpl w:val="66E280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5501D92"/>
    <w:multiLevelType w:val="multilevel"/>
    <w:tmpl w:val="617A07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84C24C6"/>
    <w:multiLevelType w:val="multilevel"/>
    <w:tmpl w:val="F1563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8D76FFD"/>
    <w:multiLevelType w:val="multilevel"/>
    <w:tmpl w:val="F9D64A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07E0FB4"/>
    <w:multiLevelType w:val="multilevel"/>
    <w:tmpl w:val="5E3EEC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32979E4"/>
    <w:multiLevelType w:val="multilevel"/>
    <w:tmpl w:val="F558E8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3AB6758"/>
    <w:multiLevelType w:val="multilevel"/>
    <w:tmpl w:val="BAA6ED4A"/>
    <w:lvl w:ilvl="0">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47D6109"/>
    <w:multiLevelType w:val="multilevel"/>
    <w:tmpl w:val="AAFE6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53F6E38"/>
    <w:multiLevelType w:val="multilevel"/>
    <w:tmpl w:val="2F46E0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65B77B6"/>
    <w:multiLevelType w:val="multilevel"/>
    <w:tmpl w:val="B68CB9A6"/>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7B14574"/>
    <w:multiLevelType w:val="multilevel"/>
    <w:tmpl w:val="8766E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8165399"/>
    <w:multiLevelType w:val="multilevel"/>
    <w:tmpl w:val="BD5E3CDE"/>
    <w:lvl w:ilvl="0">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84A2115"/>
    <w:multiLevelType w:val="multilevel"/>
    <w:tmpl w:val="AC327E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8502148"/>
    <w:multiLevelType w:val="multilevel"/>
    <w:tmpl w:val="EAFC79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38902B91"/>
    <w:multiLevelType w:val="multilevel"/>
    <w:tmpl w:val="46CA48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8BC3758"/>
    <w:multiLevelType w:val="multilevel"/>
    <w:tmpl w:val="C4E891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8ED1240"/>
    <w:multiLevelType w:val="multilevel"/>
    <w:tmpl w:val="B2A27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ADC3EE0"/>
    <w:multiLevelType w:val="multilevel"/>
    <w:tmpl w:val="A824FF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BEB71D3"/>
    <w:multiLevelType w:val="multilevel"/>
    <w:tmpl w:val="FD345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3C2109F4"/>
    <w:multiLevelType w:val="multilevel"/>
    <w:tmpl w:val="EB8624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C496E4D"/>
    <w:multiLevelType w:val="multilevel"/>
    <w:tmpl w:val="A044D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DE41607"/>
    <w:multiLevelType w:val="multilevel"/>
    <w:tmpl w:val="6A20CF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E6447A3"/>
    <w:multiLevelType w:val="multilevel"/>
    <w:tmpl w:val="DA2C7D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0C50DD9"/>
    <w:multiLevelType w:val="multilevel"/>
    <w:tmpl w:val="D0921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5133FC1"/>
    <w:multiLevelType w:val="multilevel"/>
    <w:tmpl w:val="23B404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74439DE"/>
    <w:multiLevelType w:val="multilevel"/>
    <w:tmpl w:val="67C8D256"/>
    <w:lvl w:ilvl="0">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7676CF8"/>
    <w:multiLevelType w:val="multilevel"/>
    <w:tmpl w:val="528638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7C925F1"/>
    <w:multiLevelType w:val="multilevel"/>
    <w:tmpl w:val="7B0268D0"/>
    <w:lvl w:ilvl="0">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884319F"/>
    <w:multiLevelType w:val="multilevel"/>
    <w:tmpl w:val="A24CDA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8E77A7C"/>
    <w:multiLevelType w:val="multilevel"/>
    <w:tmpl w:val="779E8C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9DA7D0E"/>
    <w:multiLevelType w:val="multilevel"/>
    <w:tmpl w:val="97DC4990"/>
    <w:lvl w:ilvl="0">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AE86D8B"/>
    <w:multiLevelType w:val="multilevel"/>
    <w:tmpl w:val="84DA14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D1728CB"/>
    <w:multiLevelType w:val="multilevel"/>
    <w:tmpl w:val="64E2B0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4DC824A2"/>
    <w:multiLevelType w:val="multilevel"/>
    <w:tmpl w:val="1EDC2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F9429D3"/>
    <w:multiLevelType w:val="multilevel"/>
    <w:tmpl w:val="8376B6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4FDA1F27"/>
    <w:multiLevelType w:val="multilevel"/>
    <w:tmpl w:val="9F3AE686"/>
    <w:lvl w:ilvl="0">
      <w:numFmt w:val="bullet"/>
      <w:lvlText w:val="-"/>
      <w:lvlJc w:val="left"/>
      <w:pPr>
        <w:ind w:left="1080" w:hanging="360"/>
      </w:pPr>
      <w:rPr>
        <w:rFonts w:ascii="Arial Narrow" w:eastAsia="Arial Narrow" w:hAnsi="Arial Narrow" w:cs="Arial Narro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15:restartNumberingAfterBreak="0">
    <w:nsid w:val="50022067"/>
    <w:multiLevelType w:val="multilevel"/>
    <w:tmpl w:val="9300FC40"/>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52222246"/>
    <w:multiLevelType w:val="multilevel"/>
    <w:tmpl w:val="3B64E474"/>
    <w:lvl w:ilvl="0">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3E84128"/>
    <w:multiLevelType w:val="multilevel"/>
    <w:tmpl w:val="B464E2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54EC3750"/>
    <w:multiLevelType w:val="multilevel"/>
    <w:tmpl w:val="51325F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57C155FD"/>
    <w:multiLevelType w:val="multilevel"/>
    <w:tmpl w:val="3D7AECBA"/>
    <w:lvl w:ilvl="0">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5A082726"/>
    <w:multiLevelType w:val="multilevel"/>
    <w:tmpl w:val="3B8822FC"/>
    <w:lvl w:ilvl="0">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A997B53"/>
    <w:multiLevelType w:val="multilevel"/>
    <w:tmpl w:val="CD722670"/>
    <w:lvl w:ilvl="0">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DED04B8"/>
    <w:multiLevelType w:val="multilevel"/>
    <w:tmpl w:val="4EFC7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5EB47381"/>
    <w:multiLevelType w:val="multilevel"/>
    <w:tmpl w:val="FB849D20"/>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61B1193D"/>
    <w:multiLevelType w:val="multilevel"/>
    <w:tmpl w:val="DF766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2680DEE"/>
    <w:multiLevelType w:val="multilevel"/>
    <w:tmpl w:val="207213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644F6B1F"/>
    <w:multiLevelType w:val="multilevel"/>
    <w:tmpl w:val="A1AE02B6"/>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64C4E09"/>
    <w:multiLevelType w:val="multilevel"/>
    <w:tmpl w:val="CCBCDBDC"/>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67115072"/>
    <w:multiLevelType w:val="multilevel"/>
    <w:tmpl w:val="C5BC5F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676B4596"/>
    <w:multiLevelType w:val="multilevel"/>
    <w:tmpl w:val="BF804A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67E80EFD"/>
    <w:multiLevelType w:val="multilevel"/>
    <w:tmpl w:val="395A7C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68DE48BC"/>
    <w:multiLevelType w:val="multilevel"/>
    <w:tmpl w:val="0BC60F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6A865AE2"/>
    <w:multiLevelType w:val="multilevel"/>
    <w:tmpl w:val="D6087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6B626E96"/>
    <w:multiLevelType w:val="multilevel"/>
    <w:tmpl w:val="614E7DE0"/>
    <w:lvl w:ilvl="0">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C8E54E2"/>
    <w:multiLevelType w:val="multilevel"/>
    <w:tmpl w:val="50DC95C4"/>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6E120039"/>
    <w:multiLevelType w:val="multilevel"/>
    <w:tmpl w:val="5D026E02"/>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6EB02337"/>
    <w:multiLevelType w:val="multilevel"/>
    <w:tmpl w:val="5ED0AC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6F2356C9"/>
    <w:multiLevelType w:val="multilevel"/>
    <w:tmpl w:val="4D760C94"/>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70636112"/>
    <w:multiLevelType w:val="multilevel"/>
    <w:tmpl w:val="6D64F2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70985043"/>
    <w:multiLevelType w:val="multilevel"/>
    <w:tmpl w:val="E1D2C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734D2D59"/>
    <w:multiLevelType w:val="multilevel"/>
    <w:tmpl w:val="BE6A86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74FB057A"/>
    <w:multiLevelType w:val="multilevel"/>
    <w:tmpl w:val="A720F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7661355F"/>
    <w:multiLevelType w:val="multilevel"/>
    <w:tmpl w:val="5F4A08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76A31B9A"/>
    <w:multiLevelType w:val="multilevel"/>
    <w:tmpl w:val="5166485A"/>
    <w:lvl w:ilvl="0">
      <w:numFmt w:val="bullet"/>
      <w:lvlText w:val="-"/>
      <w:lvlJc w:val="left"/>
      <w:pPr>
        <w:ind w:left="720" w:hanging="360"/>
      </w:pPr>
      <w:rPr>
        <w:rFonts w:ascii="Arial Narrow" w:eastAsia="Arial Narrow" w:hAnsi="Arial Narrow" w:cs="Arial Narro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799B126A"/>
    <w:multiLevelType w:val="multilevel"/>
    <w:tmpl w:val="633A22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4"/>
  </w:num>
  <w:num w:numId="2">
    <w:abstractNumId w:val="56"/>
  </w:num>
  <w:num w:numId="3">
    <w:abstractNumId w:val="35"/>
  </w:num>
  <w:num w:numId="4">
    <w:abstractNumId w:val="71"/>
  </w:num>
  <w:num w:numId="5">
    <w:abstractNumId w:val="3"/>
  </w:num>
  <w:num w:numId="6">
    <w:abstractNumId w:val="50"/>
  </w:num>
  <w:num w:numId="7">
    <w:abstractNumId w:val="0"/>
  </w:num>
  <w:num w:numId="8">
    <w:abstractNumId w:val="24"/>
  </w:num>
  <w:num w:numId="9">
    <w:abstractNumId w:val="55"/>
  </w:num>
  <w:num w:numId="10">
    <w:abstractNumId w:val="54"/>
  </w:num>
  <w:num w:numId="11">
    <w:abstractNumId w:val="4"/>
  </w:num>
  <w:num w:numId="12">
    <w:abstractNumId w:val="36"/>
  </w:num>
  <w:num w:numId="13">
    <w:abstractNumId w:val="70"/>
  </w:num>
  <w:num w:numId="14">
    <w:abstractNumId w:val="69"/>
  </w:num>
  <w:num w:numId="15">
    <w:abstractNumId w:val="61"/>
  </w:num>
  <w:num w:numId="16">
    <w:abstractNumId w:val="39"/>
  </w:num>
  <w:num w:numId="17">
    <w:abstractNumId w:val="1"/>
  </w:num>
  <w:num w:numId="18">
    <w:abstractNumId w:val="29"/>
  </w:num>
  <w:num w:numId="19">
    <w:abstractNumId w:val="78"/>
  </w:num>
  <w:num w:numId="20">
    <w:abstractNumId w:val="30"/>
  </w:num>
  <w:num w:numId="21">
    <w:abstractNumId w:val="16"/>
  </w:num>
  <w:num w:numId="22">
    <w:abstractNumId w:val="32"/>
  </w:num>
  <w:num w:numId="23">
    <w:abstractNumId w:val="48"/>
  </w:num>
  <w:num w:numId="24">
    <w:abstractNumId w:val="22"/>
  </w:num>
  <w:num w:numId="25">
    <w:abstractNumId w:val="43"/>
  </w:num>
  <w:num w:numId="26">
    <w:abstractNumId w:val="5"/>
  </w:num>
  <w:num w:numId="27">
    <w:abstractNumId w:val="17"/>
  </w:num>
  <w:num w:numId="28">
    <w:abstractNumId w:val="66"/>
  </w:num>
  <w:num w:numId="29">
    <w:abstractNumId w:val="33"/>
  </w:num>
  <w:num w:numId="30">
    <w:abstractNumId w:val="9"/>
  </w:num>
  <w:num w:numId="31">
    <w:abstractNumId w:val="15"/>
  </w:num>
  <w:num w:numId="32">
    <w:abstractNumId w:val="37"/>
  </w:num>
  <w:num w:numId="33">
    <w:abstractNumId w:val="68"/>
  </w:num>
  <w:num w:numId="34">
    <w:abstractNumId w:val="19"/>
  </w:num>
  <w:num w:numId="35">
    <w:abstractNumId w:val="12"/>
  </w:num>
  <w:num w:numId="36">
    <w:abstractNumId w:val="49"/>
  </w:num>
  <w:num w:numId="37">
    <w:abstractNumId w:val="41"/>
  </w:num>
  <w:num w:numId="38">
    <w:abstractNumId w:val="76"/>
  </w:num>
  <w:num w:numId="39">
    <w:abstractNumId w:val="58"/>
  </w:num>
  <w:num w:numId="40">
    <w:abstractNumId w:val="46"/>
  </w:num>
  <w:num w:numId="41">
    <w:abstractNumId w:val="28"/>
  </w:num>
  <w:num w:numId="42">
    <w:abstractNumId w:val="26"/>
  </w:num>
  <w:num w:numId="43">
    <w:abstractNumId w:val="53"/>
  </w:num>
  <w:num w:numId="44">
    <w:abstractNumId w:val="8"/>
  </w:num>
  <w:num w:numId="45">
    <w:abstractNumId w:val="25"/>
  </w:num>
  <w:num w:numId="46">
    <w:abstractNumId w:val="10"/>
  </w:num>
  <w:num w:numId="47">
    <w:abstractNumId w:val="44"/>
  </w:num>
  <w:num w:numId="48">
    <w:abstractNumId w:val="60"/>
  </w:num>
  <w:num w:numId="49">
    <w:abstractNumId w:val="57"/>
  </w:num>
  <w:num w:numId="50">
    <w:abstractNumId w:val="45"/>
  </w:num>
  <w:num w:numId="51">
    <w:abstractNumId w:val="59"/>
  </w:num>
  <w:num w:numId="52">
    <w:abstractNumId w:val="2"/>
  </w:num>
  <w:num w:numId="53">
    <w:abstractNumId w:val="40"/>
  </w:num>
  <w:num w:numId="54">
    <w:abstractNumId w:val="74"/>
  </w:num>
  <w:num w:numId="55">
    <w:abstractNumId w:val="31"/>
  </w:num>
  <w:num w:numId="56">
    <w:abstractNumId w:val="42"/>
  </w:num>
  <w:num w:numId="57">
    <w:abstractNumId w:val="73"/>
  </w:num>
  <w:num w:numId="58">
    <w:abstractNumId w:val="18"/>
  </w:num>
  <w:num w:numId="59">
    <w:abstractNumId w:val="75"/>
  </w:num>
  <w:num w:numId="60">
    <w:abstractNumId w:val="34"/>
  </w:num>
  <w:num w:numId="61">
    <w:abstractNumId w:val="11"/>
  </w:num>
  <w:num w:numId="62">
    <w:abstractNumId w:val="47"/>
  </w:num>
  <w:num w:numId="63">
    <w:abstractNumId w:val="6"/>
  </w:num>
  <w:num w:numId="64">
    <w:abstractNumId w:val="38"/>
  </w:num>
  <w:num w:numId="65">
    <w:abstractNumId w:val="21"/>
  </w:num>
  <w:num w:numId="66">
    <w:abstractNumId w:val="65"/>
  </w:num>
  <w:num w:numId="67">
    <w:abstractNumId w:val="14"/>
  </w:num>
  <w:num w:numId="68">
    <w:abstractNumId w:val="20"/>
  </w:num>
  <w:num w:numId="69">
    <w:abstractNumId w:val="52"/>
  </w:num>
  <w:num w:numId="70">
    <w:abstractNumId w:val="62"/>
  </w:num>
  <w:num w:numId="71">
    <w:abstractNumId w:val="77"/>
  </w:num>
  <w:num w:numId="72">
    <w:abstractNumId w:val="7"/>
  </w:num>
  <w:num w:numId="73">
    <w:abstractNumId w:val="63"/>
  </w:num>
  <w:num w:numId="74">
    <w:abstractNumId w:val="67"/>
  </w:num>
  <w:num w:numId="75">
    <w:abstractNumId w:val="23"/>
  </w:num>
  <w:num w:numId="76">
    <w:abstractNumId w:val="27"/>
  </w:num>
  <w:num w:numId="77">
    <w:abstractNumId w:val="13"/>
  </w:num>
  <w:num w:numId="78">
    <w:abstractNumId w:val="51"/>
  </w:num>
  <w:num w:numId="79">
    <w:abstractNumId w:val="7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E12"/>
    <w:rsid w:val="00037BB9"/>
    <w:rsid w:val="0018162A"/>
    <w:rsid w:val="001D16A5"/>
    <w:rsid w:val="005E4E8C"/>
    <w:rsid w:val="00E37140"/>
    <w:rsid w:val="00E80B17"/>
    <w:rsid w:val="00F56E1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37901"/>
  <w15:docId w15:val="{57686BD8-2021-44D6-8F47-79DA0A9CE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Narrow" w:eastAsia="Arial Narrow" w:hAnsi="Arial Narrow" w:cs="Arial Narrow"/>
        <w:sz w:val="22"/>
        <w:szCs w:val="22"/>
        <w:lang w:val="es" w:eastAsia="es-CO" w:bidi="ar-SA"/>
      </w:rPr>
    </w:rPrDefault>
    <w:pPrDefault>
      <w:pPr>
        <w:spacing w:after="160" w:line="27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hd w:val="clear" w:color="auto" w:fill="DAE9F7"/>
      <w:spacing w:before="360" w:after="80"/>
      <w:jc w:val="center"/>
      <w:outlineLvl w:val="0"/>
    </w:pPr>
    <w:rPr>
      <w:b/>
      <w:bCs/>
      <w:color w:val="0F4761"/>
    </w:rPr>
  </w:style>
  <w:style w:type="paragraph" w:styleId="Ttulo2">
    <w:name w:val="heading 2"/>
    <w:basedOn w:val="Normal"/>
    <w:next w:val="Normal"/>
    <w:uiPriority w:val="9"/>
    <w:unhideWhenUsed/>
    <w:qFormat/>
    <w:pPr>
      <w:keepNext/>
      <w:keepLines/>
      <w:pBdr>
        <w:bottom w:val="single" w:sz="12" w:space="1" w:color="F4A414"/>
      </w:pBdr>
      <w:spacing w:before="160" w:after="80"/>
      <w:outlineLvl w:val="1"/>
    </w:pPr>
    <w:rPr>
      <w:color w:val="F4A414"/>
    </w:rPr>
  </w:style>
  <w:style w:type="paragraph" w:styleId="Ttulo3">
    <w:name w:val="heading 3"/>
    <w:basedOn w:val="Normal"/>
    <w:next w:val="Normal"/>
    <w:uiPriority w:val="9"/>
    <w:semiHidden/>
    <w:unhideWhenUsed/>
    <w:qFormat/>
    <w:pPr>
      <w:keepNext/>
      <w:keepLines/>
      <w:spacing w:before="160" w:after="80"/>
      <w:outlineLvl w:val="2"/>
    </w:pPr>
    <w:rPr>
      <w:rFonts w:ascii="Aptos" w:eastAsia="Aptos" w:hAnsi="Aptos" w:cs="Aptos"/>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rFonts w:ascii="Aptos" w:eastAsia="Aptos" w:hAnsi="Aptos" w:cs="Aptos"/>
      <w:i/>
      <w:iCs/>
      <w:color w:val="0F4761"/>
    </w:rPr>
  </w:style>
  <w:style w:type="paragraph" w:styleId="Ttulo5">
    <w:name w:val="heading 5"/>
    <w:basedOn w:val="Normal"/>
    <w:next w:val="Normal"/>
    <w:uiPriority w:val="9"/>
    <w:semiHidden/>
    <w:unhideWhenUsed/>
    <w:qFormat/>
    <w:pPr>
      <w:keepNext/>
      <w:keepLines/>
      <w:spacing w:before="80" w:after="40"/>
      <w:outlineLvl w:val="4"/>
    </w:pPr>
    <w:rPr>
      <w:rFonts w:ascii="Aptos" w:eastAsia="Aptos" w:hAnsi="Aptos" w:cs="Aptos"/>
      <w:color w:val="0F4761"/>
    </w:rPr>
  </w:style>
  <w:style w:type="paragraph" w:styleId="Ttulo6">
    <w:name w:val="heading 6"/>
    <w:basedOn w:val="Normal"/>
    <w:next w:val="Normal"/>
    <w:uiPriority w:val="9"/>
    <w:semiHidden/>
    <w:unhideWhenUsed/>
    <w:qFormat/>
    <w:pPr>
      <w:keepNext/>
      <w:keepLines/>
      <w:spacing w:before="40" w:after="0"/>
      <w:outlineLvl w:val="5"/>
    </w:pPr>
    <w:rPr>
      <w:rFonts w:ascii="Aptos" w:eastAsia="Aptos" w:hAnsi="Aptos" w:cs="Aptos"/>
      <w:i/>
      <w:iCs/>
      <w:color w:val="595959"/>
    </w:rPr>
  </w:style>
  <w:style w:type="paragraph" w:styleId="Ttulo7">
    <w:name w:val="heading 7"/>
    <w:basedOn w:val="Normal"/>
    <w:next w:val="Normal"/>
    <w:link w:val="Ttulo7Car"/>
    <w:uiPriority w:val="9"/>
    <w:semiHidden/>
    <w:unhideWhenUsed/>
    <w:qFormat/>
    <w:rsid w:val="001810A9"/>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1810A9"/>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1810A9"/>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1810A9"/>
    <w:rPr>
      <w:rFonts w:ascii="Arial Narrow" w:eastAsiaTheme="majorEastAsia" w:hAnsi="Arial Narrow" w:cstheme="majorBidi"/>
      <w:b/>
      <w:color w:val="0F4761" w:themeColor="accent1" w:themeShade="BF"/>
      <w:kern w:val="0"/>
      <w:szCs w:val="40"/>
      <w:shd w:val="clear" w:color="auto" w:fill="DAE9F7" w:themeFill="text2" w:themeFillTint="1A"/>
      <w:lang w:val="es-ES"/>
    </w:rPr>
  </w:style>
  <w:style w:type="character" w:customStyle="1" w:styleId="Ttulo2Car">
    <w:name w:val="Título 2 Car"/>
    <w:basedOn w:val="Fuentedeprrafopredeter"/>
    <w:uiPriority w:val="9"/>
    <w:rsid w:val="001810A9"/>
    <w:rPr>
      <w:rFonts w:ascii="Arial Narrow" w:eastAsiaTheme="majorEastAsia" w:hAnsi="Arial Narrow" w:cstheme="majorBidi"/>
      <w:color w:val="F4A414"/>
      <w:kern w:val="0"/>
      <w:szCs w:val="32"/>
      <w:lang w:val="es-ES"/>
    </w:rPr>
  </w:style>
  <w:style w:type="character" w:customStyle="1" w:styleId="Ttulo3Car">
    <w:name w:val="Título 3 Car"/>
    <w:basedOn w:val="Fuentedeprrafopredeter"/>
    <w:uiPriority w:val="9"/>
    <w:semiHidden/>
    <w:rsid w:val="001810A9"/>
    <w:rPr>
      <w:rFonts w:eastAsiaTheme="majorEastAsia" w:cstheme="majorBidi"/>
      <w:color w:val="0F4761" w:themeColor="accent1" w:themeShade="BF"/>
      <w:kern w:val="0"/>
      <w:sz w:val="28"/>
      <w:szCs w:val="28"/>
      <w:lang w:val="es-ES"/>
    </w:rPr>
  </w:style>
  <w:style w:type="character" w:customStyle="1" w:styleId="Ttulo4Car">
    <w:name w:val="Título 4 Car"/>
    <w:basedOn w:val="Fuentedeprrafopredeter"/>
    <w:uiPriority w:val="9"/>
    <w:semiHidden/>
    <w:rsid w:val="001810A9"/>
    <w:rPr>
      <w:rFonts w:eastAsiaTheme="majorEastAsia" w:cstheme="majorBidi"/>
      <w:i/>
      <w:iCs/>
      <w:color w:val="0F4761" w:themeColor="accent1" w:themeShade="BF"/>
      <w:kern w:val="0"/>
      <w:szCs w:val="24"/>
      <w:lang w:val="es-ES"/>
    </w:rPr>
  </w:style>
  <w:style w:type="character" w:customStyle="1" w:styleId="Ttulo5Car">
    <w:name w:val="Título 5 Car"/>
    <w:basedOn w:val="Fuentedeprrafopredeter"/>
    <w:uiPriority w:val="9"/>
    <w:semiHidden/>
    <w:rsid w:val="001810A9"/>
    <w:rPr>
      <w:rFonts w:eastAsiaTheme="majorEastAsia" w:cstheme="majorBidi"/>
      <w:color w:val="0F4761" w:themeColor="accent1" w:themeShade="BF"/>
      <w:kern w:val="0"/>
      <w:szCs w:val="24"/>
      <w:lang w:val="es-ES"/>
    </w:rPr>
  </w:style>
  <w:style w:type="character" w:customStyle="1" w:styleId="Ttulo6Car">
    <w:name w:val="Título 6 Car"/>
    <w:basedOn w:val="Fuentedeprrafopredeter"/>
    <w:uiPriority w:val="9"/>
    <w:semiHidden/>
    <w:rsid w:val="001810A9"/>
    <w:rPr>
      <w:rFonts w:eastAsiaTheme="majorEastAsia" w:cstheme="majorBidi"/>
      <w:i/>
      <w:iCs/>
      <w:color w:val="595959" w:themeColor="text1" w:themeTint="A6"/>
      <w:kern w:val="0"/>
      <w:szCs w:val="24"/>
      <w:lang w:val="es-ES"/>
    </w:rPr>
  </w:style>
  <w:style w:type="character" w:customStyle="1" w:styleId="Ttulo7Car">
    <w:name w:val="Título 7 Car"/>
    <w:basedOn w:val="Fuentedeprrafopredeter"/>
    <w:link w:val="Ttulo7"/>
    <w:uiPriority w:val="9"/>
    <w:semiHidden/>
    <w:rsid w:val="001810A9"/>
    <w:rPr>
      <w:rFonts w:eastAsiaTheme="majorEastAsia" w:cstheme="majorBidi"/>
      <w:color w:val="595959" w:themeColor="text1" w:themeTint="A6"/>
      <w:kern w:val="0"/>
      <w:szCs w:val="24"/>
      <w:lang w:val="es-ES"/>
    </w:rPr>
  </w:style>
  <w:style w:type="character" w:customStyle="1" w:styleId="Ttulo8Car">
    <w:name w:val="Título 8 Car"/>
    <w:basedOn w:val="Fuentedeprrafopredeter"/>
    <w:link w:val="Ttulo8"/>
    <w:uiPriority w:val="9"/>
    <w:semiHidden/>
    <w:rsid w:val="001810A9"/>
    <w:rPr>
      <w:rFonts w:eastAsiaTheme="majorEastAsia" w:cstheme="majorBidi"/>
      <w:i/>
      <w:iCs/>
      <w:color w:val="272727" w:themeColor="text1" w:themeTint="D8"/>
      <w:kern w:val="0"/>
      <w:szCs w:val="24"/>
      <w:lang w:val="es-ES"/>
    </w:rPr>
  </w:style>
  <w:style w:type="character" w:customStyle="1" w:styleId="Ttulo9Car">
    <w:name w:val="Título 9 Car"/>
    <w:basedOn w:val="Fuentedeprrafopredeter"/>
    <w:link w:val="Ttulo9"/>
    <w:uiPriority w:val="9"/>
    <w:semiHidden/>
    <w:rsid w:val="001810A9"/>
    <w:rPr>
      <w:rFonts w:eastAsiaTheme="majorEastAsia" w:cstheme="majorBidi"/>
      <w:color w:val="272727" w:themeColor="text1" w:themeTint="D8"/>
      <w:kern w:val="0"/>
      <w:szCs w:val="24"/>
      <w:lang w:val="es-ES"/>
    </w:rPr>
  </w:style>
  <w:style w:type="character" w:customStyle="1" w:styleId="TtuloCar">
    <w:name w:val="Título Car"/>
    <w:basedOn w:val="Fuentedeprrafopredeter"/>
    <w:uiPriority w:val="10"/>
    <w:rsid w:val="001810A9"/>
    <w:rPr>
      <w:rFonts w:asciiTheme="majorHAnsi" w:eastAsiaTheme="majorEastAsia" w:hAnsiTheme="majorHAnsi" w:cstheme="majorBidi"/>
      <w:spacing w:val="-10"/>
      <w:kern w:val="28"/>
      <w:sz w:val="56"/>
      <w:szCs w:val="56"/>
      <w:lang w:val="es-ES"/>
    </w:rPr>
  </w:style>
  <w:style w:type="character" w:customStyle="1" w:styleId="SubttuloCar">
    <w:name w:val="Subtítulo Car"/>
    <w:basedOn w:val="Fuentedeprrafopredeter"/>
    <w:uiPriority w:val="11"/>
    <w:rsid w:val="001810A9"/>
    <w:rPr>
      <w:rFonts w:eastAsiaTheme="majorEastAsia" w:cstheme="majorBidi"/>
      <w:color w:val="595959" w:themeColor="text1" w:themeTint="A6"/>
      <w:spacing w:val="15"/>
      <w:kern w:val="0"/>
      <w:sz w:val="28"/>
      <w:szCs w:val="28"/>
      <w:lang w:val="es-ES"/>
    </w:rPr>
  </w:style>
  <w:style w:type="paragraph" w:styleId="Cita">
    <w:name w:val="Quote"/>
    <w:basedOn w:val="Normal"/>
    <w:next w:val="Normal"/>
    <w:link w:val="CitaCar"/>
    <w:uiPriority w:val="29"/>
    <w:qFormat/>
    <w:rsid w:val="001810A9"/>
    <w:pPr>
      <w:spacing w:before="160"/>
      <w:jc w:val="center"/>
    </w:pPr>
    <w:rPr>
      <w:i/>
      <w:iCs/>
      <w:color w:val="404040" w:themeColor="text1" w:themeTint="BF"/>
    </w:rPr>
  </w:style>
  <w:style w:type="character" w:customStyle="1" w:styleId="CitaCar">
    <w:name w:val="Cita Car"/>
    <w:basedOn w:val="Fuentedeprrafopredeter"/>
    <w:link w:val="Cita"/>
    <w:uiPriority w:val="29"/>
    <w:rsid w:val="001810A9"/>
    <w:rPr>
      <w:rFonts w:ascii="Arial Narrow" w:hAnsi="Arial Narrow"/>
      <w:i/>
      <w:iCs/>
      <w:color w:val="404040" w:themeColor="text1" w:themeTint="BF"/>
      <w:kern w:val="0"/>
      <w:szCs w:val="24"/>
      <w:lang w:val="es-ES"/>
    </w:rPr>
  </w:style>
  <w:style w:type="paragraph" w:styleId="Prrafodelista">
    <w:name w:val="List Paragraph"/>
    <w:basedOn w:val="Normal"/>
    <w:uiPriority w:val="34"/>
    <w:qFormat/>
    <w:rsid w:val="001810A9"/>
    <w:pPr>
      <w:ind w:left="720"/>
      <w:contextualSpacing/>
    </w:pPr>
  </w:style>
  <w:style w:type="character" w:styleId="nfasisintenso">
    <w:name w:val="Intense Emphasis"/>
    <w:basedOn w:val="Fuentedeprrafopredeter"/>
    <w:uiPriority w:val="21"/>
    <w:qFormat/>
    <w:rsid w:val="001810A9"/>
    <w:rPr>
      <w:i/>
      <w:iCs/>
      <w:color w:val="0F4761" w:themeColor="accent1" w:themeShade="BF"/>
    </w:rPr>
  </w:style>
  <w:style w:type="paragraph" w:styleId="Citadestacada">
    <w:name w:val="Intense Quote"/>
    <w:basedOn w:val="Normal"/>
    <w:next w:val="Normal"/>
    <w:link w:val="CitadestacadaCar"/>
    <w:uiPriority w:val="30"/>
    <w:qFormat/>
    <w:rsid w:val="001810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810A9"/>
    <w:rPr>
      <w:rFonts w:ascii="Arial Narrow" w:hAnsi="Arial Narrow"/>
      <w:i/>
      <w:iCs/>
      <w:color w:val="0F4761" w:themeColor="accent1" w:themeShade="BF"/>
      <w:kern w:val="0"/>
      <w:szCs w:val="24"/>
      <w:lang w:val="es-ES"/>
    </w:rPr>
  </w:style>
  <w:style w:type="character" w:styleId="Referenciaintensa">
    <w:name w:val="Intense Reference"/>
    <w:basedOn w:val="Fuentedeprrafopredeter"/>
    <w:uiPriority w:val="32"/>
    <w:qFormat/>
    <w:rsid w:val="001810A9"/>
    <w:rPr>
      <w:b/>
      <w:bCs/>
      <w:smallCaps/>
      <w:color w:val="0F4761" w:themeColor="accent1" w:themeShade="BF"/>
      <w:spacing w:val="5"/>
    </w:rPr>
  </w:style>
  <w:style w:type="paragraph" w:styleId="Encabezado">
    <w:name w:val="header"/>
    <w:basedOn w:val="Normal"/>
    <w:link w:val="EncabezadoCar"/>
    <w:uiPriority w:val="99"/>
    <w:unhideWhenUsed/>
    <w:rsid w:val="001810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10A9"/>
    <w:rPr>
      <w:rFonts w:ascii="Arial Narrow" w:hAnsi="Arial Narrow"/>
      <w:kern w:val="0"/>
      <w:szCs w:val="24"/>
      <w:lang w:val="es-ES"/>
    </w:rPr>
  </w:style>
  <w:style w:type="paragraph" w:styleId="Piedepgina">
    <w:name w:val="footer"/>
    <w:basedOn w:val="Normal"/>
    <w:link w:val="PiedepginaCar"/>
    <w:uiPriority w:val="99"/>
    <w:unhideWhenUsed/>
    <w:rsid w:val="001810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10A9"/>
    <w:rPr>
      <w:rFonts w:ascii="Arial Narrow" w:hAnsi="Arial Narrow"/>
      <w:kern w:val="0"/>
      <w:szCs w:val="24"/>
      <w:lang w:val="es-ES"/>
    </w:rPr>
  </w:style>
  <w:style w:type="paragraph" w:styleId="NormalWeb">
    <w:name w:val="Normal (Web)"/>
    <w:basedOn w:val="Normal"/>
    <w:uiPriority w:val="99"/>
    <w:semiHidden/>
    <w:unhideWhenUsed/>
    <w:rsid w:val="009903D1"/>
    <w:rPr>
      <w:rFonts w:ascii="Times New Roman" w:hAnsi="Times New Roman" w:cs="Times New Roman"/>
      <w:sz w:val="24"/>
    </w:rPr>
  </w:style>
  <w:style w:type="paragraph" w:styleId="TtuloTDC">
    <w:name w:val="TOC Heading"/>
    <w:next w:val="Normal"/>
    <w:uiPriority w:val="39"/>
    <w:unhideWhenUsed/>
    <w:qFormat/>
    <w:rsid w:val="009D0116"/>
    <w:pPr>
      <w:spacing w:before="240" w:after="0" w:line="259" w:lineRule="auto"/>
      <w:jc w:val="left"/>
    </w:pPr>
    <w:rPr>
      <w:rFonts w:asciiTheme="majorHAnsi" w:hAnsiTheme="majorHAnsi"/>
      <w:sz w:val="32"/>
      <w:szCs w:val="32"/>
      <w:lang w:val="es-CO"/>
    </w:rPr>
  </w:style>
  <w:style w:type="paragraph" w:styleId="TDC1">
    <w:name w:val="toc 1"/>
    <w:basedOn w:val="Normal"/>
    <w:next w:val="Normal"/>
    <w:autoRedefine/>
    <w:uiPriority w:val="39"/>
    <w:unhideWhenUsed/>
    <w:rsid w:val="009D0116"/>
    <w:pPr>
      <w:spacing w:after="100"/>
    </w:pPr>
  </w:style>
  <w:style w:type="paragraph" w:styleId="TDC2">
    <w:name w:val="toc 2"/>
    <w:basedOn w:val="Normal"/>
    <w:next w:val="Normal"/>
    <w:autoRedefine/>
    <w:uiPriority w:val="39"/>
    <w:unhideWhenUsed/>
    <w:rsid w:val="009D0116"/>
    <w:pPr>
      <w:spacing w:after="100"/>
      <w:ind w:left="220"/>
    </w:pPr>
  </w:style>
  <w:style w:type="character" w:styleId="Hipervnculo">
    <w:name w:val="Hyperlink"/>
    <w:basedOn w:val="Fuentedeprrafopredeter"/>
    <w:uiPriority w:val="99"/>
    <w:unhideWhenUsed/>
    <w:rsid w:val="009D0116"/>
    <w:rPr>
      <w:color w:val="467886" w:themeColor="hyperlink"/>
      <w:u w:val="single"/>
    </w:rPr>
  </w:style>
  <w:style w:type="table" w:styleId="Tablaconcuadrcula">
    <w:name w:val="Table Grid"/>
    <w:basedOn w:val="Tablanormal"/>
    <w:uiPriority w:val="39"/>
    <w:rsid w:val="00B12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12606"/>
    <w:pPr>
      <w:spacing w:after="200" w:line="240" w:lineRule="auto"/>
    </w:pPr>
    <w:rPr>
      <w:i/>
      <w:iCs/>
      <w:color w:val="0E2841" w:themeColor="text2"/>
      <w:sz w:val="18"/>
      <w:szCs w:val="18"/>
    </w:rPr>
  </w:style>
  <w:style w:type="paragraph" w:styleId="TDC3">
    <w:name w:val="toc 3"/>
    <w:basedOn w:val="Normal"/>
    <w:next w:val="Normal"/>
    <w:autoRedefine/>
    <w:uiPriority w:val="39"/>
    <w:unhideWhenUsed/>
    <w:rsid w:val="00721D54"/>
    <w:pPr>
      <w:spacing w:after="100"/>
      <w:ind w:left="440"/>
    </w:pPr>
  </w:style>
  <w:style w:type="paragraph" w:styleId="Subttulo">
    <w:name w:val="Subtitle"/>
    <w:basedOn w:val="Normal"/>
    <w:next w:val="Normal"/>
    <w:uiPriority w:val="11"/>
    <w:qFormat/>
    <w:rPr>
      <w:rFonts w:ascii="Aptos" w:eastAsia="Aptos" w:hAnsi="Aptos" w:cs="Aptos"/>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UwFUWDi9fNo/fWj7q+uSc5XCbw==">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38</Pages>
  <Words>9376</Words>
  <Characters>51571</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Camila Pineda</dc:creator>
  <cp:lastModifiedBy>Lucy Aracelly Melo Martinez</cp:lastModifiedBy>
  <cp:revision>2</cp:revision>
  <dcterms:created xsi:type="dcterms:W3CDTF">2025-11-21T02:30:00Z</dcterms:created>
  <dcterms:modified xsi:type="dcterms:W3CDTF">2025-11-21T02:30:00Z</dcterms:modified>
</cp:coreProperties>
</file>